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1DCF19" w14:textId="22F3C8F8" w:rsidR="00B16185" w:rsidRPr="001F473C" w:rsidRDefault="0072401A" w:rsidP="001A1230">
      <w:pPr>
        <w:rPr>
          <w:rFonts w:cs="Times New Roman"/>
          <w:i/>
          <w:iCs/>
          <w:color w:val="000000" w:themeColor="text1"/>
        </w:rPr>
      </w:pPr>
      <w:r w:rsidRPr="001F473C">
        <w:rPr>
          <w:rFonts w:cs="Times New Roman"/>
          <w:b/>
          <w:bCs/>
          <w:color w:val="000000" w:themeColor="text1"/>
        </w:rPr>
        <w:t xml:space="preserve">Title: </w:t>
      </w:r>
      <w:r w:rsidR="001F473C" w:rsidRPr="001F473C">
        <w:rPr>
          <w:rFonts w:cs="Times New Roman"/>
          <w:i/>
          <w:iCs/>
          <w:color w:val="000000" w:themeColor="text1"/>
        </w:rPr>
        <w:t>Fuel constraints</w:t>
      </w:r>
      <w:ins w:id="2" w:author="Katherine Hayes" w:date="2024-03-20T14:08:00Z">
        <w:r w:rsidR="003E6469">
          <w:rPr>
            <w:rFonts w:cs="Times New Roman"/>
            <w:i/>
            <w:iCs/>
            <w:color w:val="000000" w:themeColor="text1"/>
          </w:rPr>
          <w:t>,</w:t>
        </w:r>
      </w:ins>
      <w:r w:rsidR="001F473C" w:rsidRPr="001F473C">
        <w:rPr>
          <w:rFonts w:cs="Times New Roman"/>
          <w:i/>
          <w:iCs/>
          <w:color w:val="000000" w:themeColor="text1"/>
        </w:rPr>
        <w:t xml:space="preserve"> not fire weather conditions</w:t>
      </w:r>
      <w:ins w:id="3" w:author="Katherine Hayes" w:date="2024-03-20T14:08:00Z">
        <w:r w:rsidR="003E6469">
          <w:rPr>
            <w:rFonts w:cs="Times New Roman"/>
            <w:i/>
            <w:iCs/>
            <w:color w:val="000000" w:themeColor="text1"/>
          </w:rPr>
          <w:t>,</w:t>
        </w:r>
      </w:ins>
      <w:r w:rsidR="005E08D7" w:rsidRPr="001F473C">
        <w:rPr>
          <w:rFonts w:cs="Times New Roman"/>
          <w:i/>
          <w:iCs/>
          <w:color w:val="000000" w:themeColor="text1"/>
        </w:rPr>
        <w:t xml:space="preserve"> limit fire </w:t>
      </w:r>
      <w:r w:rsidR="001F473C" w:rsidRPr="001F473C">
        <w:rPr>
          <w:rFonts w:cs="Times New Roman"/>
          <w:i/>
          <w:iCs/>
          <w:color w:val="000000" w:themeColor="text1"/>
        </w:rPr>
        <w:t>behavior</w:t>
      </w:r>
      <w:r w:rsidR="005E08D7" w:rsidRPr="001F473C">
        <w:rPr>
          <w:rFonts w:cs="Times New Roman"/>
          <w:i/>
          <w:iCs/>
          <w:color w:val="000000" w:themeColor="text1"/>
        </w:rPr>
        <w:t xml:space="preserve"> in reburned boreal forest</w:t>
      </w:r>
      <w:r w:rsidR="001F473C" w:rsidRPr="001F473C">
        <w:rPr>
          <w:rFonts w:cs="Times New Roman"/>
          <w:i/>
          <w:iCs/>
          <w:color w:val="000000" w:themeColor="text1"/>
        </w:rPr>
        <w:t>s</w:t>
      </w:r>
    </w:p>
    <w:p w14:paraId="2C13FEFD" w14:textId="3EB41C20" w:rsidR="000A6F5B" w:rsidRPr="001F473C" w:rsidRDefault="000A6F5B" w:rsidP="001A1230">
      <w:pPr>
        <w:rPr>
          <w:rFonts w:cs="Times New Roman"/>
        </w:rPr>
      </w:pPr>
      <w:r w:rsidRPr="001F473C">
        <w:rPr>
          <w:rFonts w:cs="Times New Roman"/>
          <w:b/>
          <w:bCs/>
        </w:rPr>
        <w:t>Authors:</w:t>
      </w:r>
      <w:r w:rsidRPr="001F473C">
        <w:rPr>
          <w:rFonts w:cs="Times New Roman"/>
        </w:rPr>
        <w:t xml:space="preserve"> Katherine Hayes</w:t>
      </w:r>
      <w:r w:rsidR="008A0969">
        <w:rPr>
          <w:rStyle w:val="FootnoteReference"/>
          <w:rFonts w:cs="Times New Roman"/>
        </w:rPr>
        <w:footnoteReference w:id="2"/>
      </w:r>
      <w:r w:rsidR="008A0969">
        <w:rPr>
          <w:rFonts w:cs="Times New Roman"/>
          <w:vertAlign w:val="superscript"/>
        </w:rPr>
        <w:t>,</w:t>
      </w:r>
      <w:r w:rsidR="008A0969">
        <w:rPr>
          <w:rStyle w:val="FootnoteReference"/>
          <w:rFonts w:cs="Times New Roman"/>
        </w:rPr>
        <w:footnoteReference w:id="3"/>
      </w:r>
      <w:r w:rsidRPr="001F473C">
        <w:rPr>
          <w:rFonts w:cs="Times New Roman"/>
        </w:rPr>
        <w:t>, Chad Hoffman</w:t>
      </w:r>
      <w:r w:rsidR="008A0969">
        <w:rPr>
          <w:rStyle w:val="FootnoteReference"/>
          <w:rFonts w:cs="Times New Roman"/>
        </w:rPr>
        <w:footnoteReference w:id="4"/>
      </w:r>
      <w:r w:rsidRPr="001F473C">
        <w:rPr>
          <w:rFonts w:cs="Times New Roman"/>
        </w:rPr>
        <w:t>,</w:t>
      </w:r>
      <w:r w:rsidR="004E27E6" w:rsidRPr="001F473C">
        <w:rPr>
          <w:rFonts w:cs="Times New Roman"/>
        </w:rPr>
        <w:t xml:space="preserve"> </w:t>
      </w:r>
      <w:r w:rsidR="00894F05" w:rsidRPr="001F473C">
        <w:rPr>
          <w:rFonts w:cs="Times New Roman"/>
        </w:rPr>
        <w:t>Rod Zin</w:t>
      </w:r>
      <w:r w:rsidR="008A0969">
        <w:rPr>
          <w:rStyle w:val="FootnoteReference"/>
          <w:rFonts w:cs="Times New Roman"/>
        </w:rPr>
        <w:footnoteReference w:id="5"/>
      </w:r>
      <w:r w:rsidR="008A0969">
        <w:rPr>
          <w:rFonts w:cs="Times New Roman"/>
        </w:rPr>
        <w:t>,</w:t>
      </w:r>
      <w:r w:rsidR="00894F05" w:rsidRPr="001F473C">
        <w:rPr>
          <w:rFonts w:cs="Times New Roman"/>
        </w:rPr>
        <w:t xml:space="preserve"> </w:t>
      </w:r>
      <w:r w:rsidR="004E27E6" w:rsidRPr="001F473C">
        <w:rPr>
          <w:rFonts w:cs="Times New Roman"/>
        </w:rPr>
        <w:t>Justin Ziegler</w:t>
      </w:r>
      <w:r w:rsidR="008A0969">
        <w:rPr>
          <w:rFonts w:cs="Times New Roman"/>
          <w:vertAlign w:val="superscript"/>
        </w:rPr>
        <w:t>3</w:t>
      </w:r>
      <w:r w:rsidR="001F473C" w:rsidRPr="001F473C">
        <w:rPr>
          <w:rFonts w:cs="Times New Roman"/>
          <w:vertAlign w:val="superscript"/>
        </w:rPr>
        <w:t>,</w:t>
      </w:r>
      <w:r w:rsidR="008A0969">
        <w:rPr>
          <w:rStyle w:val="FootnoteReference"/>
          <w:rFonts w:cs="Times New Roman"/>
        </w:rPr>
        <w:footnoteReference w:id="6"/>
      </w:r>
      <w:r w:rsidR="004E27E6" w:rsidRPr="001F473C">
        <w:rPr>
          <w:rFonts w:cs="Times New Roman"/>
        </w:rPr>
        <w:t xml:space="preserve">, </w:t>
      </w:r>
      <w:r w:rsidRPr="001F473C">
        <w:rPr>
          <w:rFonts w:cs="Times New Roman"/>
        </w:rPr>
        <w:t>Brian Buma</w:t>
      </w:r>
      <w:r w:rsidR="0072401A" w:rsidRPr="001F473C">
        <w:rPr>
          <w:rFonts w:cs="Times New Roman"/>
          <w:vertAlign w:val="superscript"/>
        </w:rPr>
        <w:t>1</w:t>
      </w:r>
      <w:r w:rsidR="008A0969">
        <w:rPr>
          <w:rFonts w:cs="Times New Roman"/>
          <w:vertAlign w:val="superscript"/>
        </w:rPr>
        <w:t>,</w:t>
      </w:r>
      <w:r w:rsidR="008A0969">
        <w:rPr>
          <w:rStyle w:val="FootnoteReference"/>
          <w:rFonts w:cs="Times New Roman"/>
        </w:rPr>
        <w:footnoteReference w:id="7"/>
      </w:r>
    </w:p>
    <w:p w14:paraId="4073E426" w14:textId="198067CE" w:rsidR="00300169" w:rsidRPr="001F473C" w:rsidRDefault="005E08D7" w:rsidP="001A1230">
      <w:pPr>
        <w:rPr>
          <w:rFonts w:cs="Times New Roman"/>
        </w:rPr>
      </w:pPr>
      <w:r w:rsidRPr="001F473C">
        <w:rPr>
          <w:rFonts w:cs="Times New Roman"/>
        </w:rPr>
        <w:t xml:space="preserve">Corresponding author: </w:t>
      </w:r>
      <w:hyperlink r:id="rId8" w:history="1">
        <w:r w:rsidRPr="001F473C">
          <w:rPr>
            <w:rStyle w:val="Hyperlink"/>
            <w:rFonts w:cs="Times New Roman"/>
          </w:rPr>
          <w:t>hayesk@caryinstitute.org</w:t>
        </w:r>
      </w:hyperlink>
    </w:p>
    <w:p w14:paraId="00000002" w14:textId="16A46A92" w:rsidR="00FD1B39" w:rsidRPr="001F473C" w:rsidRDefault="002525A6" w:rsidP="00670566">
      <w:pPr>
        <w:pStyle w:val="Heading2"/>
      </w:pPr>
      <w:r w:rsidRPr="001F473C">
        <w:t>Abstrac</w:t>
      </w:r>
      <w:r w:rsidR="000E2E4A" w:rsidRPr="001F473C">
        <w:t>t</w:t>
      </w:r>
      <w:r w:rsidRPr="001F473C">
        <w:t xml:space="preserve"> </w:t>
      </w:r>
    </w:p>
    <w:p w14:paraId="4DC44DA8" w14:textId="30AF3728" w:rsidR="00F96E59" w:rsidRPr="001F473C" w:rsidRDefault="006D193E" w:rsidP="00F96E59">
      <w:pPr>
        <w:ind w:firstLine="720"/>
        <w:rPr>
          <w:rFonts w:cs="Times New Roman"/>
        </w:rPr>
      </w:pPr>
      <w:r w:rsidRPr="001F473C">
        <w:rPr>
          <w:rFonts w:cs="Times New Roman"/>
          <w:highlight w:val="white"/>
        </w:rPr>
        <w:t>Fire frequency in boreal forests has increased via longer burning seasons, dr</w:t>
      </w:r>
      <w:ins w:id="6" w:author="Katherine Hayes" w:date="2023-12-11T14:53:00Z">
        <w:r w:rsidR="0095143C">
          <w:rPr>
            <w:rFonts w:cs="Times New Roman"/>
            <w:highlight w:val="white"/>
          </w:rPr>
          <w:t>i</w:t>
        </w:r>
      </w:ins>
      <w:del w:id="7" w:author="Katherine Hayes" w:date="2023-12-11T14:53:00Z">
        <w:r w:rsidRPr="001F473C" w:rsidDel="0095143C">
          <w:rPr>
            <w:rFonts w:cs="Times New Roman"/>
            <w:highlight w:val="white"/>
          </w:rPr>
          <w:delText>y</w:delText>
        </w:r>
      </w:del>
      <w:r w:rsidRPr="001F473C">
        <w:rPr>
          <w:rFonts w:cs="Times New Roman"/>
          <w:highlight w:val="white"/>
        </w:rPr>
        <w:t>er conditions, and higher temperatures.</w:t>
      </w:r>
      <w:r w:rsidR="00F96E59" w:rsidRPr="001F473C">
        <w:rPr>
          <w:rFonts w:cs="Times New Roman"/>
          <w:highlight w:val="white"/>
        </w:rPr>
        <w:t xml:space="preserve"> </w:t>
      </w:r>
      <w:r w:rsidRPr="001F473C">
        <w:rPr>
          <w:rFonts w:cs="Times New Roman"/>
          <w:highlight w:val="white"/>
        </w:rPr>
        <w:t>However, fires have historically self-regulated via fuel limitations, mediating the effects of changes in climate and fire weather.</w:t>
      </w:r>
      <w:r w:rsidR="00F96E59" w:rsidRPr="001F473C">
        <w:rPr>
          <w:rFonts w:cs="Times New Roman"/>
          <w:highlight w:val="white"/>
        </w:rPr>
        <w:t xml:space="preserve"> </w:t>
      </w:r>
      <w:r w:rsidR="00B470A1" w:rsidRPr="001F473C">
        <w:rPr>
          <w:rFonts w:cs="Times New Roman"/>
          <w:highlight w:val="white"/>
        </w:rPr>
        <w:t>Early post-fire boreal forests (</w:t>
      </w:r>
      <w:del w:id="8" w:author="Katherine Hayes" w:date="2024-06-28T12:18:00Z">
        <w:r w:rsidR="00B470A1" w:rsidRPr="001F473C" w:rsidDel="00670566">
          <w:rPr>
            <w:rFonts w:cs="Times New Roman"/>
            <w:highlight w:val="white"/>
          </w:rPr>
          <w:delText xml:space="preserve">stands </w:delText>
        </w:r>
      </w:del>
      <w:r w:rsidR="00B470A1" w:rsidRPr="001F473C">
        <w:rPr>
          <w:rFonts w:cs="Times New Roman"/>
          <w:highlight w:val="white"/>
        </w:rPr>
        <w:t>10-15 years postfire) are often dominated by mixed conifer-broadleaf or broadleaf regeneration,</w:t>
      </w:r>
      <w:ins w:id="9" w:author="Katherine Hayes" w:date="2024-06-28T12:18:00Z">
        <w:r w:rsidR="00670566">
          <w:rPr>
            <w:rFonts w:cs="Times New Roman"/>
            <w:highlight w:val="white"/>
          </w:rPr>
          <w:t xml:space="preserve"> </w:t>
        </w:r>
      </w:ins>
      <w:del w:id="10" w:author="Katherine Hayes" w:date="2024-06-28T12:18:00Z">
        <w:r w:rsidR="00B470A1" w:rsidRPr="001F473C" w:rsidDel="00670566">
          <w:rPr>
            <w:rFonts w:cs="Times New Roman"/>
            <w:highlight w:val="white"/>
          </w:rPr>
          <w:delText xml:space="preserve"> which are </w:delText>
        </w:r>
      </w:del>
      <w:r w:rsidR="00B470A1" w:rsidRPr="001F473C">
        <w:rPr>
          <w:rFonts w:cs="Times New Roman"/>
          <w:highlight w:val="white"/>
        </w:rPr>
        <w:t xml:space="preserve">considered less </w:t>
      </w:r>
      <w:r w:rsidRPr="001F473C">
        <w:rPr>
          <w:rFonts w:cs="Times New Roman"/>
          <w:highlight w:val="white"/>
        </w:rPr>
        <w:t>flammab</w:t>
      </w:r>
      <w:r w:rsidR="00B470A1" w:rsidRPr="001F473C">
        <w:rPr>
          <w:rFonts w:cs="Times New Roman"/>
          <w:highlight w:val="white"/>
        </w:rPr>
        <w:t xml:space="preserve">le due to the higher foliar moisture of </w:t>
      </w:r>
      <w:del w:id="11" w:author="Katherine Hayes" w:date="2024-06-28T12:19:00Z">
        <w:r w:rsidR="00B470A1" w:rsidRPr="001F473C" w:rsidDel="00670566">
          <w:rPr>
            <w:rFonts w:cs="Times New Roman"/>
            <w:highlight w:val="white"/>
          </w:rPr>
          <w:delText xml:space="preserve">deciduous </w:delText>
        </w:r>
      </w:del>
      <w:ins w:id="12" w:author="Katherine Hayes" w:date="2024-06-28T12:19:00Z">
        <w:r w:rsidR="00670566">
          <w:rPr>
            <w:rFonts w:cs="Times New Roman"/>
            <w:highlight w:val="white"/>
          </w:rPr>
          <w:t>broadleaf</w:t>
        </w:r>
        <w:r w:rsidR="00670566" w:rsidRPr="001F473C">
          <w:rPr>
            <w:rFonts w:cs="Times New Roman"/>
            <w:highlight w:val="white"/>
          </w:rPr>
          <w:t xml:space="preserve"> </w:t>
        </w:r>
      </w:ins>
      <w:r w:rsidR="00B470A1" w:rsidRPr="001F473C">
        <w:rPr>
          <w:rFonts w:cs="Times New Roman"/>
          <w:highlight w:val="white"/>
        </w:rPr>
        <w:t>trees and shrubs</w:t>
      </w:r>
      <w:r w:rsidRPr="001F473C">
        <w:rPr>
          <w:rFonts w:cs="Times New Roman"/>
          <w:highlight w:val="white"/>
        </w:rPr>
        <w:t xml:space="preserve"> </w:t>
      </w:r>
      <w:r w:rsidR="00B470A1" w:rsidRPr="001F473C">
        <w:rPr>
          <w:rFonts w:cs="Times New Roman"/>
          <w:highlight w:val="white"/>
        </w:rPr>
        <w:t xml:space="preserve">compared to </w:t>
      </w:r>
      <w:r w:rsidRPr="001F473C">
        <w:rPr>
          <w:rFonts w:cs="Times New Roman"/>
          <w:highlight w:val="white"/>
        </w:rPr>
        <w:t xml:space="preserve">their </w:t>
      </w:r>
      <w:r w:rsidR="00FC64B2" w:rsidRPr="001F473C">
        <w:rPr>
          <w:rFonts w:cs="Times New Roman"/>
          <w:highlight w:val="white"/>
        </w:rPr>
        <w:t xml:space="preserve">more </w:t>
      </w:r>
      <w:r w:rsidRPr="001F473C">
        <w:rPr>
          <w:rFonts w:cs="Times New Roman"/>
          <w:highlight w:val="white"/>
        </w:rPr>
        <w:t>intact conifer counterparts.</w:t>
      </w:r>
      <w:r w:rsidR="00F96E59" w:rsidRPr="001F473C">
        <w:rPr>
          <w:rFonts w:cs="Times New Roman"/>
          <w:highlight w:val="white"/>
        </w:rPr>
        <w:t xml:space="preserve"> </w:t>
      </w:r>
      <w:r w:rsidRPr="001F473C">
        <w:rPr>
          <w:rFonts w:cs="Times New Roman"/>
          <w:highlight w:val="white"/>
        </w:rPr>
        <w:t>However, the strength of self-regulation in the context of changing fire weather</w:t>
      </w:r>
      <w:ins w:id="13" w:author="Katherine Hayes" w:date="2024-06-28T12:19:00Z">
        <w:r w:rsidR="00670566">
          <w:rPr>
            <w:rFonts w:cs="Times New Roman"/>
            <w:highlight w:val="white"/>
          </w:rPr>
          <w:t xml:space="preserve"> and climate</w:t>
        </w:r>
      </w:ins>
      <w:r w:rsidRPr="001F473C">
        <w:rPr>
          <w:rFonts w:cs="Times New Roman"/>
          <w:highlight w:val="white"/>
        </w:rPr>
        <w:t xml:space="preserve"> </w:t>
      </w:r>
      <w:ins w:id="14" w:author="Katherine Hayes" w:date="2024-08-13T12:27:00Z">
        <w:r w:rsidR="009941A8">
          <w:rPr>
            <w:rFonts w:cs="Times New Roman"/>
            <w:highlight w:val="white"/>
          </w:rPr>
          <w:t xml:space="preserve">combined with </w:t>
        </w:r>
      </w:ins>
      <w:del w:id="15" w:author="Katherine Hayes" w:date="2024-08-13T12:27:00Z">
        <w:r w:rsidRPr="001F473C" w:rsidDel="009941A8">
          <w:rPr>
            <w:rFonts w:cs="Times New Roman"/>
            <w:highlight w:val="white"/>
          </w:rPr>
          <w:delText xml:space="preserve">and </w:delText>
        </w:r>
      </w:del>
      <w:r w:rsidRPr="001F473C">
        <w:rPr>
          <w:rFonts w:cs="Times New Roman"/>
          <w:highlight w:val="white"/>
        </w:rPr>
        <w:t xml:space="preserve">the emergence of novel </w:t>
      </w:r>
      <w:ins w:id="16" w:author="Katherine Hayes" w:date="2024-06-28T12:19:00Z">
        <w:r w:rsidR="00670566">
          <w:rPr>
            <w:rFonts w:cs="Times New Roman"/>
            <w:highlight w:val="white"/>
          </w:rPr>
          <w:t xml:space="preserve">broadleaf </w:t>
        </w:r>
      </w:ins>
      <w:r w:rsidRPr="001F473C">
        <w:rPr>
          <w:rFonts w:cs="Times New Roman"/>
          <w:highlight w:val="white"/>
        </w:rPr>
        <w:t>forest communities and structures remains unclear</w:t>
      </w:r>
      <w:r w:rsidR="00F96E59" w:rsidRPr="001F473C">
        <w:rPr>
          <w:rFonts w:cs="Times New Roman"/>
          <w:highlight w:val="white"/>
        </w:rPr>
        <w:t xml:space="preserve">. </w:t>
      </w:r>
      <w:r w:rsidRPr="001F473C">
        <w:rPr>
          <w:rFonts w:cs="Times New Roman"/>
          <w:highlight w:val="white"/>
        </w:rPr>
        <w:t xml:space="preserve">We quantified fuel composition, abundance, and structure in </w:t>
      </w:r>
      <w:r w:rsidR="00B470A1" w:rsidRPr="001F473C">
        <w:rPr>
          <w:rFonts w:cs="Times New Roman"/>
          <w:highlight w:val="white"/>
        </w:rPr>
        <w:t xml:space="preserve">burned and reburned </w:t>
      </w:r>
      <w:r w:rsidR="00FC64B2" w:rsidRPr="001F473C">
        <w:rPr>
          <w:rFonts w:cs="Times New Roman"/>
          <w:highlight w:val="white"/>
        </w:rPr>
        <w:t>forests</w:t>
      </w:r>
      <w:r w:rsidRPr="001F473C">
        <w:rPr>
          <w:rFonts w:cs="Times New Roman"/>
          <w:highlight w:val="white"/>
        </w:rPr>
        <w:t xml:space="preserve"> in Interior Alaska and </w:t>
      </w:r>
      <w:del w:id="17" w:author="Katherine Hayes" w:date="2024-08-13T12:27:00Z">
        <w:r w:rsidRPr="001F473C" w:rsidDel="009941A8">
          <w:rPr>
            <w:rFonts w:cs="Times New Roman"/>
            <w:highlight w:val="white"/>
          </w:rPr>
          <w:delText xml:space="preserve">then created virtual </w:delText>
        </w:r>
        <w:r w:rsidR="00FC64B2" w:rsidRPr="001F473C" w:rsidDel="009941A8">
          <w:rPr>
            <w:rFonts w:cs="Times New Roman"/>
            <w:highlight w:val="white"/>
          </w:rPr>
          <w:delText>forest landscapes</w:delText>
        </w:r>
      </w:del>
      <w:ins w:id="18" w:author="Katherine Hayes" w:date="2024-08-13T12:27:00Z">
        <w:r w:rsidR="009941A8">
          <w:rPr>
            <w:rFonts w:cs="Times New Roman"/>
            <w:highlight w:val="white"/>
          </w:rPr>
          <w:t>used a physics-based fire behavior model (</w:t>
        </w:r>
      </w:ins>
      <w:del w:id="19" w:author="Katherine Hayes" w:date="2024-06-28T12:19:00Z">
        <w:r w:rsidRPr="001F473C" w:rsidDel="00670566">
          <w:rPr>
            <w:rFonts w:cs="Times New Roman"/>
            <w:highlight w:val="white"/>
          </w:rPr>
          <w:delText xml:space="preserve"> and</w:delText>
        </w:r>
      </w:del>
      <w:del w:id="20" w:author="Katherine Hayes" w:date="2024-08-13T12:27:00Z">
        <w:r w:rsidRPr="001F473C" w:rsidDel="009941A8">
          <w:rPr>
            <w:rFonts w:cs="Times New Roman"/>
            <w:highlight w:val="white"/>
          </w:rPr>
          <w:delText xml:space="preserve"> simulat</w:delText>
        </w:r>
      </w:del>
      <w:del w:id="21" w:author="Katherine Hayes" w:date="2024-06-28T12:19:00Z">
        <w:r w:rsidRPr="001F473C" w:rsidDel="00670566">
          <w:rPr>
            <w:rFonts w:cs="Times New Roman"/>
            <w:highlight w:val="white"/>
          </w:rPr>
          <w:delText>ed</w:delText>
        </w:r>
      </w:del>
      <w:del w:id="22" w:author="Katherine Hayes" w:date="2024-08-13T12:27:00Z">
        <w:r w:rsidRPr="001F473C" w:rsidDel="009941A8">
          <w:rPr>
            <w:rFonts w:cs="Times New Roman"/>
            <w:highlight w:val="white"/>
          </w:rPr>
          <w:delText xml:space="preserve"> fire behavior using </w:delText>
        </w:r>
      </w:del>
      <w:r w:rsidRPr="001F473C">
        <w:rPr>
          <w:rFonts w:cs="Times New Roman"/>
          <w:highlight w:val="white"/>
        </w:rPr>
        <w:t>the Wildland-Urban Interface Fire Dynamics Simulator</w:t>
      </w:r>
      <w:del w:id="23" w:author="Katherine Hayes" w:date="2024-08-13T12:28:00Z">
        <w:r w:rsidRPr="001F473C" w:rsidDel="009941A8">
          <w:rPr>
            <w:rFonts w:cs="Times New Roman"/>
            <w:highlight w:val="white"/>
          </w:rPr>
          <w:delText xml:space="preserve"> (WFDS</w:delText>
        </w:r>
      </w:del>
      <w:r w:rsidRPr="001F473C">
        <w:rPr>
          <w:rFonts w:cs="Times New Roman"/>
          <w:highlight w:val="white"/>
        </w:rPr>
        <w:t>)</w:t>
      </w:r>
      <w:r w:rsidR="00B470A1" w:rsidRPr="001F473C">
        <w:rPr>
          <w:rFonts w:cs="Times New Roman"/>
          <w:highlight w:val="white"/>
        </w:rPr>
        <w:t xml:space="preserve"> to </w:t>
      </w:r>
      <w:ins w:id="24" w:author="Katherine Hayes" w:date="2024-08-13T12:28:00Z">
        <w:r w:rsidR="009941A8">
          <w:rPr>
            <w:rFonts w:cs="Times New Roman"/>
            <w:highlight w:val="white"/>
          </w:rPr>
          <w:t>simulate</w:t>
        </w:r>
      </w:ins>
      <w:del w:id="25" w:author="Katherine Hayes" w:date="2024-08-13T12:28:00Z">
        <w:r w:rsidR="00B470A1" w:rsidRPr="001F473C" w:rsidDel="009941A8">
          <w:rPr>
            <w:rFonts w:cs="Times New Roman"/>
            <w:highlight w:val="white"/>
          </w:rPr>
          <w:delText>understand</w:delText>
        </w:r>
      </w:del>
      <w:r w:rsidR="00B470A1" w:rsidRPr="001F473C">
        <w:rPr>
          <w:rFonts w:cs="Times New Roman"/>
          <w:highlight w:val="white"/>
        </w:rPr>
        <w:t xml:space="preserve"> how these unique patterns of fuel influence </w:t>
      </w:r>
      <w:ins w:id="26" w:author="Katherine Hayes" w:date="2024-08-13T12:28:00Z">
        <w:r w:rsidR="009941A8">
          <w:rPr>
            <w:rFonts w:cs="Times New Roman"/>
            <w:highlight w:val="white"/>
          </w:rPr>
          <w:t>potential</w:t>
        </w:r>
      </w:ins>
      <w:del w:id="27" w:author="Katherine Hayes" w:date="2024-08-13T12:28:00Z">
        <w:r w:rsidR="00B470A1" w:rsidRPr="001F473C" w:rsidDel="009941A8">
          <w:rPr>
            <w:rFonts w:cs="Times New Roman"/>
            <w:highlight w:val="white"/>
          </w:rPr>
          <w:delText>the</w:delText>
        </w:r>
      </w:del>
      <w:r w:rsidR="00B470A1" w:rsidRPr="001F473C">
        <w:rPr>
          <w:rFonts w:cs="Times New Roman"/>
          <w:highlight w:val="white"/>
        </w:rPr>
        <w:t xml:space="preserve"> rate</w:t>
      </w:r>
      <w:ins w:id="28" w:author="Katherine Hayes" w:date="2024-08-13T12:28:00Z">
        <w:r w:rsidR="009941A8">
          <w:rPr>
            <w:rFonts w:cs="Times New Roman"/>
            <w:highlight w:val="white"/>
          </w:rPr>
          <w:t>s</w:t>
        </w:r>
      </w:ins>
      <w:r w:rsidR="00B470A1" w:rsidRPr="001F473C">
        <w:rPr>
          <w:rFonts w:cs="Times New Roman"/>
          <w:highlight w:val="white"/>
        </w:rPr>
        <w:t xml:space="preserve"> and sustainability of fire spread and fuel consumption. </w:t>
      </w:r>
      <w:del w:id="29" w:author="Katherine Hayes" w:date="2024-06-28T12:20:00Z">
        <w:r w:rsidR="00B470A1" w:rsidRPr="001F473C" w:rsidDel="00670566">
          <w:rPr>
            <w:rFonts w:cs="Times New Roman"/>
            <w:highlight w:val="white"/>
          </w:rPr>
          <w:delText xml:space="preserve">We sampled </w:delText>
        </w:r>
        <w:r w:rsidR="00FC64B2" w:rsidRPr="001F473C" w:rsidDel="00670566">
          <w:rPr>
            <w:rFonts w:cs="Times New Roman"/>
            <w:highlight w:val="white"/>
          </w:rPr>
          <w:delText>forests</w:delText>
        </w:r>
        <w:r w:rsidR="00B470A1" w:rsidRPr="001F473C" w:rsidDel="00670566">
          <w:rPr>
            <w:rFonts w:cs="Times New Roman"/>
            <w:highlight w:val="white"/>
          </w:rPr>
          <w:delText xml:space="preserve"> that burned once, twice or three times in short intervals of 50 years or less to capture the gradient of forest composition and structure present in </w:delText>
        </w:r>
        <w:r w:rsidR="00FC64B2" w:rsidRPr="001F473C" w:rsidDel="00670566">
          <w:rPr>
            <w:rFonts w:cs="Times New Roman"/>
            <w:highlight w:val="white"/>
          </w:rPr>
          <w:delText>forests regenerating after multiple fire events</w:delText>
        </w:r>
        <w:r w:rsidR="00B470A1" w:rsidRPr="001F473C" w:rsidDel="00670566">
          <w:rPr>
            <w:rFonts w:cs="Times New Roman"/>
            <w:highlight w:val="white"/>
          </w:rPr>
          <w:delText xml:space="preserve">. </w:delText>
        </w:r>
      </w:del>
      <w:r w:rsidR="00B470A1" w:rsidRPr="001F473C">
        <w:rPr>
          <w:rFonts w:cs="Times New Roman"/>
          <w:highlight w:val="white"/>
        </w:rPr>
        <w:t xml:space="preserve">In </w:t>
      </w:r>
      <w:del w:id="30" w:author="Katherine Hayes" w:date="2024-06-28T12:20:00Z">
        <w:r w:rsidR="00FC64B2" w:rsidRPr="001F473C" w:rsidDel="00670566">
          <w:rPr>
            <w:rFonts w:cs="Times New Roman"/>
            <w:highlight w:val="white"/>
          </w:rPr>
          <w:delText>forests</w:delText>
        </w:r>
        <w:r w:rsidR="00B470A1" w:rsidRPr="001F473C" w:rsidDel="00670566">
          <w:rPr>
            <w:rFonts w:cs="Times New Roman"/>
            <w:highlight w:val="white"/>
          </w:rPr>
          <w:delText xml:space="preserve"> that had experienced one fire</w:delText>
        </w:r>
      </w:del>
      <w:ins w:id="31" w:author="Katherine Hayes" w:date="2024-06-28T12:20:00Z">
        <w:r w:rsidR="00670566">
          <w:rPr>
            <w:rFonts w:cs="Times New Roman"/>
            <w:highlight w:val="white"/>
          </w:rPr>
          <w:t xml:space="preserve">once-burned </w:t>
        </w:r>
      </w:ins>
      <w:ins w:id="32" w:author="Katherine Hayes" w:date="2024-07-04T13:34:00Z">
        <w:r w:rsidR="00D51FB4">
          <w:rPr>
            <w:rFonts w:cs="Times New Roman"/>
            <w:highlight w:val="white"/>
          </w:rPr>
          <w:t>forests dominated by</w:t>
        </w:r>
      </w:ins>
      <w:ins w:id="33" w:author="Katherine Hayes" w:date="2024-06-28T12:20:00Z">
        <w:r w:rsidR="00670566">
          <w:rPr>
            <w:rFonts w:cs="Times New Roman"/>
            <w:highlight w:val="white"/>
          </w:rPr>
          <w:t xml:space="preserve"> mixed </w:t>
        </w:r>
      </w:ins>
      <w:ins w:id="34" w:author="Katherine Hayes" w:date="2024-08-13T12:28:00Z">
        <w:r w:rsidR="009941A8">
          <w:rPr>
            <w:rFonts w:cs="Times New Roman"/>
            <w:highlight w:val="white"/>
          </w:rPr>
          <w:t xml:space="preserve">conifer-broadleaf </w:t>
        </w:r>
      </w:ins>
      <w:ins w:id="35" w:author="Katherine Hayes" w:date="2024-06-28T12:20:00Z">
        <w:r w:rsidR="00670566">
          <w:rPr>
            <w:rFonts w:cs="Times New Roman"/>
            <w:highlight w:val="white"/>
          </w:rPr>
          <w:t>regeneration</w:t>
        </w:r>
      </w:ins>
      <w:r w:rsidR="00B470A1" w:rsidRPr="001F473C">
        <w:rPr>
          <w:rFonts w:cs="Times New Roman"/>
          <w:highlight w:val="white"/>
        </w:rPr>
        <w:t xml:space="preserve">, </w:t>
      </w:r>
      <w:r w:rsidR="00F96E59" w:rsidRPr="001F473C">
        <w:rPr>
          <w:rFonts w:cs="Times New Roman"/>
          <w:highlight w:val="white"/>
        </w:rPr>
        <w:t xml:space="preserve">extreme fire weather conditions allowed for sustained fire spread, suggesting that intense fire conditions can enable </w:t>
      </w:r>
      <w:del w:id="36" w:author="Katherine Hayes" w:date="2024-06-28T12:20:00Z">
        <w:r w:rsidR="00F96E59" w:rsidRPr="001F473C" w:rsidDel="00670566">
          <w:rPr>
            <w:rFonts w:cs="Times New Roman"/>
            <w:highlight w:val="white"/>
          </w:rPr>
          <w:delText>short-interval events</w:delText>
        </w:r>
      </w:del>
      <w:ins w:id="37" w:author="Katherine Hayes" w:date="2024-06-28T12:20:00Z">
        <w:r w:rsidR="00670566">
          <w:rPr>
            <w:rFonts w:cs="Times New Roman"/>
            <w:highlight w:val="white"/>
          </w:rPr>
          <w:t>reburning, even 10 to 15 years following a previous high-</w:t>
        </w:r>
        <w:r w:rsidR="00670566">
          <w:rPr>
            <w:rFonts w:cs="Times New Roman"/>
            <w:highlight w:val="white"/>
          </w:rPr>
          <w:lastRenderedPageBreak/>
          <w:t xml:space="preserve">severity </w:t>
        </w:r>
      </w:ins>
      <w:ins w:id="38" w:author="Katherine Hayes" w:date="2024-06-28T12:21:00Z">
        <w:r w:rsidR="00670566">
          <w:rPr>
            <w:rFonts w:cs="Times New Roman"/>
            <w:highlight w:val="white"/>
          </w:rPr>
          <w:t>fire</w:t>
        </w:r>
      </w:ins>
      <w:r w:rsidR="00F96E59" w:rsidRPr="001F473C">
        <w:rPr>
          <w:rFonts w:cs="Times New Roman"/>
          <w:highlight w:val="white"/>
        </w:rPr>
        <w:t xml:space="preserve">. </w:t>
      </w:r>
      <w:r w:rsidRPr="001F473C">
        <w:rPr>
          <w:rFonts w:cs="Times New Roman"/>
          <w:highlight w:val="white"/>
        </w:rPr>
        <w:t xml:space="preserve">However, fire spread was not sustained in thrice-burned </w:t>
      </w:r>
      <w:r w:rsidR="00FC64B2" w:rsidRPr="001F473C">
        <w:rPr>
          <w:rFonts w:cs="Times New Roman"/>
          <w:highlight w:val="white"/>
        </w:rPr>
        <w:t xml:space="preserve">regenerating </w:t>
      </w:r>
      <w:ins w:id="39" w:author="Katherine Hayes" w:date="2024-06-28T12:21:00Z">
        <w:r w:rsidR="00670566">
          <w:rPr>
            <w:rFonts w:cs="Times New Roman"/>
            <w:highlight w:val="white"/>
          </w:rPr>
          <w:t xml:space="preserve">broadleaf </w:t>
        </w:r>
      </w:ins>
      <w:r w:rsidR="00FC64B2" w:rsidRPr="001F473C">
        <w:rPr>
          <w:rFonts w:cs="Times New Roman"/>
          <w:highlight w:val="white"/>
        </w:rPr>
        <w:t>forests,</w:t>
      </w:r>
      <w:r w:rsidRPr="001F473C">
        <w:rPr>
          <w:rFonts w:cs="Times New Roman"/>
          <w:highlight w:val="white"/>
        </w:rPr>
        <w:t xml:space="preserve"> where regeneration was often dense but more clumped, and thus less connected, separated by patches of bare soil</w:t>
      </w:r>
      <w:r w:rsidRPr="001F473C">
        <w:rPr>
          <w:rFonts w:cs="Times New Roman"/>
          <w:color w:val="000000" w:themeColor="text1"/>
          <w:highlight w:val="white"/>
          <w:shd w:val="clear" w:color="auto" w:fill="000000" w:themeFill="text1"/>
        </w:rPr>
        <w:t>.</w:t>
      </w:r>
      <w:r w:rsidR="00F96E59" w:rsidRPr="001F473C">
        <w:rPr>
          <w:rFonts w:cs="Times New Roman"/>
          <w:color w:val="000000" w:themeColor="text1"/>
          <w:highlight w:val="white"/>
          <w:shd w:val="clear" w:color="auto" w:fill="000000" w:themeFill="text1"/>
        </w:rPr>
        <w:t xml:space="preserve"> </w:t>
      </w:r>
      <w:ins w:id="40" w:author="Katherine Hayes" w:date="2024-06-28T12:21:00Z">
        <w:r w:rsidR="00670566">
          <w:rPr>
            <w:rFonts w:cs="Times New Roman"/>
            <w:color w:val="000000" w:themeColor="text1"/>
            <w:highlight w:val="white"/>
            <w:shd w:val="clear" w:color="auto" w:fill="000000" w:themeFill="text1"/>
          </w:rPr>
          <w:t>Crown f</w:t>
        </w:r>
      </w:ins>
      <w:del w:id="41" w:author="Katherine Hayes" w:date="2024-06-28T12:21:00Z">
        <w:r w:rsidRPr="001F473C" w:rsidDel="00670566">
          <w:rPr>
            <w:rFonts w:cs="Times New Roman"/>
            <w:color w:val="000000" w:themeColor="text1"/>
            <w:highlight w:val="white"/>
            <w:shd w:val="clear" w:color="auto" w:fill="000000" w:themeFill="text1"/>
          </w:rPr>
          <w:delText>F</w:delText>
        </w:r>
      </w:del>
      <w:r w:rsidRPr="001F473C">
        <w:rPr>
          <w:rFonts w:cs="Times New Roman"/>
          <w:color w:val="000000" w:themeColor="text1"/>
          <w:highlight w:val="white"/>
          <w:shd w:val="clear" w:color="auto" w:fill="000000" w:themeFill="text1"/>
        </w:rPr>
        <w:t xml:space="preserve">ire traveled an average of 50 m into thrice-burned </w:t>
      </w:r>
      <w:r w:rsidR="00FC64B2" w:rsidRPr="001F473C">
        <w:rPr>
          <w:rFonts w:cs="Times New Roman"/>
          <w:color w:val="000000" w:themeColor="text1"/>
          <w:highlight w:val="white"/>
          <w:shd w:val="clear" w:color="auto" w:fill="000000" w:themeFill="text1"/>
        </w:rPr>
        <w:t>forests</w:t>
      </w:r>
      <w:r w:rsidR="00D51FB4">
        <w:rPr>
          <w:rFonts w:cs="Times New Roman"/>
          <w:color w:val="000000" w:themeColor="text1"/>
          <w:highlight w:val="white"/>
          <w:shd w:val="clear" w:color="auto" w:fill="000000" w:themeFill="text1"/>
        </w:rPr>
        <w:t xml:space="preserve"> </w:t>
      </w:r>
      <w:r w:rsidRPr="001F473C">
        <w:rPr>
          <w:rFonts w:cs="Times New Roman"/>
          <w:color w:val="000000" w:themeColor="text1"/>
          <w:highlight w:val="white"/>
          <w:shd w:val="clear" w:color="auto" w:fill="000000" w:themeFill="text1"/>
        </w:rPr>
        <w:t>before dying out, even under extreme fire weather conditions.</w:t>
      </w:r>
      <w:r w:rsidR="00F96E59" w:rsidRPr="001F473C">
        <w:rPr>
          <w:rFonts w:cs="Times New Roman"/>
          <w:color w:val="000000" w:themeColor="text1"/>
          <w:highlight w:val="white"/>
          <w:shd w:val="clear" w:color="auto" w:fill="000000" w:themeFill="text1"/>
        </w:rPr>
        <w:t xml:space="preserve"> This</w:t>
      </w:r>
      <w:r w:rsidR="00F96E59" w:rsidRPr="001F473C">
        <w:rPr>
          <w:rFonts w:cs="Times New Roman"/>
          <w:color w:val="000000" w:themeColor="text1"/>
          <w:highlight w:val="white"/>
        </w:rPr>
        <w:t xml:space="preserve"> </w:t>
      </w:r>
      <w:r w:rsidR="00F96E59" w:rsidRPr="001F473C">
        <w:rPr>
          <w:rFonts w:cs="Times New Roman"/>
          <w:highlight w:val="white"/>
        </w:rPr>
        <w:t xml:space="preserve">work suggests that </w:t>
      </w:r>
      <w:r w:rsidR="00B470A1" w:rsidRPr="001F473C">
        <w:rPr>
          <w:rFonts w:cs="Times New Roman"/>
          <w:highlight w:val="white"/>
        </w:rPr>
        <w:t>fire spread may be possible in once-burned</w:t>
      </w:r>
      <w:ins w:id="42" w:author="Katherine Hayes" w:date="2024-06-28T12:21:00Z">
        <w:r w:rsidR="00670566">
          <w:rPr>
            <w:rFonts w:cs="Times New Roman"/>
            <w:highlight w:val="white"/>
          </w:rPr>
          <w:t xml:space="preserve"> re</w:t>
        </w:r>
      </w:ins>
      <w:ins w:id="43" w:author="Katherine Hayes" w:date="2024-06-28T12:22:00Z">
        <w:r w:rsidR="00670566">
          <w:rPr>
            <w:rFonts w:cs="Times New Roman"/>
            <w:highlight w:val="white"/>
          </w:rPr>
          <w:t>generating</w:t>
        </w:r>
      </w:ins>
      <w:r w:rsidR="00B470A1" w:rsidRPr="001F473C">
        <w:rPr>
          <w:rFonts w:cs="Times New Roman"/>
          <w:highlight w:val="white"/>
        </w:rPr>
        <w:t xml:space="preserve"> </w:t>
      </w:r>
      <w:r w:rsidR="00FC64B2" w:rsidRPr="001F473C">
        <w:rPr>
          <w:rFonts w:cs="Times New Roman"/>
          <w:highlight w:val="white"/>
        </w:rPr>
        <w:t>forests under</w:t>
      </w:r>
      <w:r w:rsidR="00B470A1" w:rsidRPr="001F473C">
        <w:rPr>
          <w:rFonts w:cs="Times New Roman"/>
          <w:highlight w:val="white"/>
        </w:rPr>
        <w:t xml:space="preserve"> extreme fire weather conditions but may be more limited in less connected and</w:t>
      </w:r>
      <w:r w:rsidR="00FC64B2" w:rsidRPr="001F473C">
        <w:rPr>
          <w:rFonts w:cs="Times New Roman"/>
          <w:highlight w:val="white"/>
        </w:rPr>
        <w:t xml:space="preserve"> less fuel abundant thrice-burned regenerating forests, at least within the </w:t>
      </w:r>
      <w:proofErr w:type="gramStart"/>
      <w:r w:rsidR="00FC64B2" w:rsidRPr="001F473C">
        <w:rPr>
          <w:rFonts w:cs="Times New Roman"/>
          <w:highlight w:val="white"/>
        </w:rPr>
        <w:t>10-15 year</w:t>
      </w:r>
      <w:proofErr w:type="gramEnd"/>
      <w:r w:rsidR="00FC64B2" w:rsidRPr="001F473C">
        <w:rPr>
          <w:rFonts w:cs="Times New Roman"/>
          <w:highlight w:val="white"/>
        </w:rPr>
        <w:t xml:space="preserve"> window post-fire. </w:t>
      </w:r>
      <w:r w:rsidR="00F96E59" w:rsidRPr="001F473C">
        <w:rPr>
          <w:rFonts w:cs="Times New Roman"/>
          <w:highlight w:val="white"/>
        </w:rPr>
        <w:t xml:space="preserve"> </w:t>
      </w:r>
    </w:p>
    <w:p w14:paraId="1FE46781" w14:textId="177E7243" w:rsidR="000A6F5B" w:rsidRPr="001F473C" w:rsidRDefault="000A6F5B" w:rsidP="001A1230">
      <w:pPr>
        <w:rPr>
          <w:rFonts w:cs="Times New Roman"/>
        </w:rPr>
      </w:pPr>
      <w:r w:rsidRPr="001F473C">
        <w:rPr>
          <w:rFonts w:cs="Times New Roman"/>
          <w:b/>
          <w:bCs/>
        </w:rPr>
        <w:t>Keywords</w:t>
      </w:r>
      <w:r w:rsidRPr="001F473C">
        <w:rPr>
          <w:rFonts w:cs="Times New Roman"/>
        </w:rPr>
        <w:t>:</w:t>
      </w:r>
      <w:bookmarkStart w:id="44" w:name="_heading=h.gjdgxs" w:colFirst="0" w:colLast="0"/>
      <w:bookmarkEnd w:id="44"/>
      <w:r w:rsidR="00675E12" w:rsidRPr="001F473C">
        <w:rPr>
          <w:rFonts w:cs="Times New Roman"/>
        </w:rPr>
        <w:t xml:space="preserve"> </w:t>
      </w:r>
      <w:r w:rsidR="00FC64B2" w:rsidRPr="001F473C">
        <w:rPr>
          <w:rFonts w:cs="Times New Roman"/>
        </w:rPr>
        <w:t>F</w:t>
      </w:r>
      <w:r w:rsidR="00675E12" w:rsidRPr="001F473C">
        <w:rPr>
          <w:rFonts w:cs="Times New Roman"/>
        </w:rPr>
        <w:t xml:space="preserve">ire, </w:t>
      </w:r>
      <w:r w:rsidR="00FC64B2" w:rsidRPr="001F473C">
        <w:rPr>
          <w:rFonts w:cs="Times New Roman"/>
        </w:rPr>
        <w:t>B</w:t>
      </w:r>
      <w:r w:rsidR="00675E12" w:rsidRPr="001F473C">
        <w:rPr>
          <w:rFonts w:cs="Times New Roman"/>
        </w:rPr>
        <w:t xml:space="preserve">oreal </w:t>
      </w:r>
      <w:r w:rsidR="00FC64B2" w:rsidRPr="001F473C">
        <w:rPr>
          <w:rFonts w:cs="Times New Roman"/>
        </w:rPr>
        <w:t>F</w:t>
      </w:r>
      <w:r w:rsidR="00675E12" w:rsidRPr="001F473C">
        <w:rPr>
          <w:rFonts w:cs="Times New Roman"/>
        </w:rPr>
        <w:t xml:space="preserve">orests, </w:t>
      </w:r>
      <w:r w:rsidR="00FC64B2" w:rsidRPr="001F473C">
        <w:rPr>
          <w:rFonts w:cs="Times New Roman"/>
        </w:rPr>
        <w:t>F</w:t>
      </w:r>
      <w:r w:rsidR="00957415" w:rsidRPr="001F473C">
        <w:rPr>
          <w:rFonts w:cs="Times New Roman"/>
        </w:rPr>
        <w:t xml:space="preserve">ire </w:t>
      </w:r>
      <w:r w:rsidR="00FC64B2" w:rsidRPr="001F473C">
        <w:rPr>
          <w:rFonts w:cs="Times New Roman"/>
        </w:rPr>
        <w:t>B</w:t>
      </w:r>
      <w:r w:rsidR="00957415" w:rsidRPr="001F473C">
        <w:rPr>
          <w:rFonts w:cs="Times New Roman"/>
        </w:rPr>
        <w:t xml:space="preserve">ehavior, </w:t>
      </w:r>
      <w:r w:rsidR="00FC64B2" w:rsidRPr="001F473C">
        <w:rPr>
          <w:rFonts w:cs="Times New Roman"/>
        </w:rPr>
        <w:t>S</w:t>
      </w:r>
      <w:r w:rsidR="00957415" w:rsidRPr="001F473C">
        <w:rPr>
          <w:rFonts w:cs="Times New Roman"/>
        </w:rPr>
        <w:t>elf-</w:t>
      </w:r>
      <w:r w:rsidR="00FC64B2" w:rsidRPr="001F473C">
        <w:rPr>
          <w:rFonts w:cs="Times New Roman"/>
        </w:rPr>
        <w:t>R</w:t>
      </w:r>
      <w:r w:rsidR="00957415" w:rsidRPr="001F473C">
        <w:rPr>
          <w:rFonts w:cs="Times New Roman"/>
        </w:rPr>
        <w:t xml:space="preserve">egulation, </w:t>
      </w:r>
      <w:r w:rsidR="00FC64B2" w:rsidRPr="001F473C">
        <w:rPr>
          <w:rFonts w:cs="Times New Roman"/>
        </w:rPr>
        <w:t>F</w:t>
      </w:r>
      <w:r w:rsidR="00957415" w:rsidRPr="001F473C">
        <w:rPr>
          <w:rFonts w:cs="Times New Roman"/>
        </w:rPr>
        <w:t>uel</w:t>
      </w:r>
      <w:r w:rsidRPr="001F473C">
        <w:rPr>
          <w:rFonts w:cs="Times New Roman"/>
        </w:rPr>
        <w:br w:type="page"/>
      </w:r>
    </w:p>
    <w:p w14:paraId="00000005" w14:textId="24B081C1" w:rsidR="00FD1B39" w:rsidRPr="001F473C" w:rsidRDefault="0072401A" w:rsidP="009941A8">
      <w:pPr>
        <w:pStyle w:val="Heading2"/>
        <w:numPr>
          <w:ilvl w:val="0"/>
          <w:numId w:val="7"/>
        </w:numPr>
        <w:pPrChange w:id="45" w:author="Katherine Hayes" w:date="2024-08-13T12:29:00Z">
          <w:pPr>
            <w:pStyle w:val="Heading2"/>
          </w:pPr>
        </w:pPrChange>
      </w:pPr>
      <w:del w:id="46" w:author="Katherine Hayes" w:date="2024-08-13T12:29:00Z">
        <w:r w:rsidRPr="001F473C" w:rsidDel="009941A8">
          <w:lastRenderedPageBreak/>
          <w:delText xml:space="preserve">1. </w:delText>
        </w:r>
      </w:del>
      <w:r w:rsidR="002525A6" w:rsidRPr="001F473C">
        <w:t>Introduction</w:t>
      </w:r>
    </w:p>
    <w:p w14:paraId="71409326" w14:textId="767A08FA" w:rsidR="00EB4373" w:rsidRDefault="006D193E" w:rsidP="000E2E4A">
      <w:pPr>
        <w:ind w:firstLine="720"/>
        <w:rPr>
          <w:ins w:id="47" w:author="Katherine Hayes" w:date="2024-06-28T12:26:00Z"/>
          <w:rFonts w:cs="Times New Roman"/>
        </w:rPr>
      </w:pPr>
      <w:r w:rsidRPr="001F473C">
        <w:rPr>
          <w:rFonts w:cs="Times New Roman"/>
        </w:rPr>
        <w:t>Reburning is increasing in Interior Alaska due to warming temperatures, longer fire seasons</w:t>
      </w:r>
      <w:r w:rsidR="000B190E" w:rsidRPr="001F473C">
        <w:rPr>
          <w:rFonts w:cs="Times New Roman"/>
        </w:rPr>
        <w:t xml:space="preserve"> </w:t>
      </w:r>
      <w:r w:rsidR="00236EE6">
        <w:rPr>
          <w:rFonts w:cs="Times New Roman"/>
        </w:rPr>
        <w:fldChar w:fldCharType="begin"/>
      </w:r>
      <w:r w:rsidR="00FD4FE0">
        <w:rPr>
          <w:rFonts w:cs="Times New Roman"/>
        </w:rPr>
        <w:instrText xml:space="preserve"> ADDIN ZOTERO_ITEM CSL_CITATION {"citationID":"oW27ldrp","properties":{"formattedCitation":"(Lund et al., 2023)","plainCitation":"(Lund et al., 2023)","noteIndex":0},"citationItems":[{"id":3560,"uris":["http://zotero.org/users/10601290/items/JKG5YT34"],"itemData":{"id":3560,"type":"article-journal","abstract":"Abstract\n            \n              Recent years have seen unprecedented fire activity at high latitudes and knowledge of future wildfire risk is key for adaptation and risk management. Here we present a systematic characterization of the probability distributions (PDFs) of fire weather conditions, and how it arises from underlying meteorological drivers of change, in five boreal forest regions, for pre-industrial conditions and different global warming levels. Using initial condition ensembles from two global climate models to characterize regional variability, we quantify the PDFs of daily maximum surface air temperature (SAT\n              max\n              ), precipitation, wind, and minimum relative humidity (RH\n              min\n              ), and their evolution with global temperature. The resulting aggregate change in fire risk is quantified using the Canadian Fire Weather Index (FWI). In all regions we find increases in both means and upper tails of the FWI distribution, and a widening suggesting increased variability. The main underlying drivers are the projected increase in mean daily SAT\n              max\n              and decline in RH\n              min\n              , marked already at +1 and +2 °C global warming. The largest changes occur in Canada, where we estimate a doubling of days with moderate-or-higher FWI between +1 °C and +4 °C global warming, and the smallest in Alaska. While both models exhibit the same general features of change with warming, differences in magnitude of the shifts exist, particularly for RH\n              min\n              , where the bias compared to reanalysis is also largest. Given its importance for the FWI, RH\n              min\n              evolution is identified as an area in need of further research. While occurrence and severity of wildfires ultimately depend also on factors such as ignition and fuel, we show how improved knowledge of meteorological conditions conducive to high wildfire risk, already changing across the high latitudes, can be used as a first indication of near-term changes. Our results confirm that continued global warming can rapidly push boreal forest regions into increasingly unfamiliar fire weather regimes.","container-title":"Environmental Research Communications","DOI":"10.1088/2515-7620/acdfad","ISSN":"2515-7620","issue":"6","journalAbbreviation":"Environ. Res. Commun.","language":"en","page":"065016","source":"DOI.org (Crossref)","title":"The influence of variability on fire weather conditions in high latitude regions under present and future global warming","volume":"5","author":[{"family":"Lund","given":"Marianne T"},{"family":"Nordling","given":"Kalle"},{"family":"Gjelsvik","given":"Astrid B"},{"family":"Samset","given":"Bjørn H"}],"issued":{"date-parts":[["2023",6,1]]},"citation-key":"Lund_2023"}}],"schema":"https://github.com/citation-style-language/schema/raw/master/csl-citation.json"} </w:instrText>
      </w:r>
      <w:r w:rsidR="00236EE6">
        <w:rPr>
          <w:rFonts w:cs="Times New Roman"/>
        </w:rPr>
        <w:fldChar w:fldCharType="separate"/>
      </w:r>
      <w:r w:rsidR="00A963AA">
        <w:rPr>
          <w:rFonts w:cs="Times New Roman"/>
        </w:rPr>
        <w:t>(Lund et al., 2023)</w:t>
      </w:r>
      <w:r w:rsidR="00236EE6">
        <w:rPr>
          <w:rFonts w:cs="Times New Roman"/>
        </w:rPr>
        <w:fldChar w:fldCharType="end"/>
      </w:r>
      <w:r w:rsidRPr="001F473C">
        <w:rPr>
          <w:rFonts w:cs="Times New Roman"/>
        </w:rPr>
        <w:t>,</w:t>
      </w:r>
      <w:r w:rsidR="00FC64B2" w:rsidRPr="001F473C">
        <w:rPr>
          <w:rFonts w:cs="Times New Roman"/>
        </w:rPr>
        <w:t xml:space="preserve"> increased lightning </w:t>
      </w:r>
      <w:r w:rsidR="00FD4FE0">
        <w:rPr>
          <w:rFonts w:cs="Times New Roman"/>
        </w:rPr>
        <w:fldChar w:fldCharType="begin"/>
      </w:r>
      <w:r w:rsidR="00FD4FE0">
        <w:rPr>
          <w:rFonts w:cs="Times New Roman"/>
        </w:rPr>
        <w:instrText xml:space="preserve"> ADDIN ZOTERO_ITEM CSL_CITATION {"citationID":"Qvd4gKFr","properties":{"formattedCitation":"(Veraverbeke et al., 2017)","plainCitation":"(Veraverbeke et al., 2017)","noteIndex":0},"citationItems":[{"id":1743,"uris":["http://zotero.org/users/10601290/items/RFT2CE47"],"itemData":{"id":1743,"type":"article-journal","abstract":"Changes in climate and fire regimes are transforming the boreal forest, the world's largest biome. Boreal North America recently experienced two years with large burned area: 2014 in the Northwest Territories and 2015 in Alaska. Here we use climate, lightning, fire and vegetation data sets to assess the mechanisms contributing to large fire years. We find that lightning ignitions have increased since 1975, and that the 2014 and 2015 events coincided with a record number of lightning ignitions and exceptionally high levels of burning near the northern treeline. Lightning ignition explained more than 55% of the interannual variability in burned area, and was correlated with temperature and precipitation, which are projected to increase by mid-century. The analysis shows that lightning drives interannual and long-term ignition and burned area dynamics in boreal North America, and implies future ignition increases may increase carbon loss while accelerating the northward expansion of boreal forest. The boreal forest is being transformed by changes in its climate–fire regime. Analysis now shows that lightning drives year-to-year and long-term ignition and burned area trends in boreal North America.","container-title":"Nature Climate Change","DOI":"10.1038/nclimate3329","ISSN":"1758-678X, 1758-6798","issue":"7","journalAbbreviation":"Nature Clim Change","language":"en","page":"529-534","source":"DOI.org (Crossref)","title":"Lightning as a major driver of recent large fire years in North American boreal forests","volume":"7","author":[{"family":"Veraverbeke","given":"Sander"},{"family":"Rogers","given":"Brendan M."},{"family":"Goulden","given":"Mike L."},{"family":"Jandt","given":"Randi R."},{"family":"Miller","given":"Charles E."},{"family":"Wiggins","given":"Elizabeth B."},{"family":"Randerson","given":"James T."}],"issued":{"date-parts":[["2017",7]]},"citation-key":"Veraverbeke_2017"}}],"schema":"https://github.com/citation-style-language/schema/raw/master/csl-citation.json"} </w:instrText>
      </w:r>
      <w:r w:rsidR="00FD4FE0">
        <w:rPr>
          <w:rFonts w:cs="Times New Roman"/>
        </w:rPr>
        <w:fldChar w:fldCharType="separate"/>
      </w:r>
      <w:r w:rsidR="00A963AA">
        <w:rPr>
          <w:rFonts w:cs="Times New Roman"/>
          <w:noProof/>
        </w:rPr>
        <w:t>(Veraverbeke et al., 2017)</w:t>
      </w:r>
      <w:r w:rsidR="00FD4FE0">
        <w:rPr>
          <w:rFonts w:cs="Times New Roman"/>
        </w:rPr>
        <w:fldChar w:fldCharType="end"/>
      </w:r>
      <w:r w:rsidRPr="001F473C">
        <w:rPr>
          <w:rFonts w:cs="Times New Roman"/>
        </w:rPr>
        <w:t xml:space="preserve"> and drier conditions </w:t>
      </w:r>
      <w:r w:rsidR="00FD4FE0">
        <w:rPr>
          <w:rFonts w:cs="Times New Roman"/>
        </w:rPr>
        <w:fldChar w:fldCharType="begin"/>
      </w:r>
      <w:r w:rsidR="00FD4FE0">
        <w:rPr>
          <w:rFonts w:cs="Times New Roman"/>
        </w:rPr>
        <w:instrText xml:space="preserve"> ADDIN ZOTERO_ITEM CSL_CITATION {"citationID":"s50cxLKx","properties":{"formattedCitation":"(Buma et al., 2022)","plainCitation":"(Buma et al., 2022)","noteIndex":0},"citationItems":[{"id":870,"uris":["http://zotero.org/users/10601290/items/SHF5N52E"],"itemData":{"id":870,"type":"article-journal","abstract":"Abstract\n            Climate drivers are increasingly creating conditions conducive to higher frequency fires. In the coniferous boreal forest, the world’s largest terrestrial biome, fires are historically common but relatively infrequent. Post-fire, regenerating forests are generally resistant to burning (strong fire self-regulation), favoring millennial coniferous resilience. However, short intervals between fires are associated with rapid, threshold-like losses of resilience and changes to broadleaf or shrub communities, impacting carbon content, habitat, and other ecosystem services. Fires burning the same location 2 + times comprise approximately 4% of all Alaskan boreal fire events since 1984, and the fraction of short-interval events (&lt; 20 years between fires) is increasing with time. While there is strong resistance to burning for the first decade after a fire, from 10 to 20 years post-fire resistance appears to decline. Reburning is biased towards coniferous forests and in areas with seasonally variable precipitation, and that proportion appears to be increasing with time, suggesting continued forest shifts as changing climatic drivers overwhelm the resistance of early postfire landscapes to reburning. As area burned in large fire years of ~ 15 years ago begin to mature, there is potential for more widespread shifts, which should be evaluated closely to understand finer grained patterns within this regional trend.","container-title":"Scientific Reports","DOI":"10.1038/s41598-022-08912-8","ISSN":"2045-2322","issue":"1","journalAbbreviation":"Sci Rep","language":"en","page":"4901","source":"DOI.org (Crossref)","title":"Short-interval fires increasing in the Alaskan boreal forest as fire self-regulation decays across forest types","volume":"12","author":[{"family":"Buma","given":"B."},{"family":"Hayes","given":"K."},{"family":"Weiss","given":"S."},{"family":"Lucash","given":"M."}],"issued":{"date-parts":[["2022",12]]},"citation-key":"Buma_2022"}}],"schema":"https://github.com/citation-style-language/schema/raw/master/csl-citation.json"} </w:instrText>
      </w:r>
      <w:r w:rsidR="00FD4FE0">
        <w:rPr>
          <w:rFonts w:cs="Times New Roman"/>
        </w:rPr>
        <w:fldChar w:fldCharType="separate"/>
      </w:r>
      <w:r w:rsidR="00A963AA">
        <w:rPr>
          <w:rFonts w:cs="Times New Roman"/>
          <w:noProof/>
        </w:rPr>
        <w:t>(Buma et al., 2022)</w:t>
      </w:r>
      <w:r w:rsidR="00FD4FE0">
        <w:rPr>
          <w:rFonts w:cs="Times New Roman"/>
        </w:rPr>
        <w:fldChar w:fldCharType="end"/>
      </w:r>
      <w:ins w:id="48" w:author="Katherine Hayes" w:date="2024-06-28T12:22:00Z">
        <w:r w:rsidR="00670566">
          <w:rPr>
            <w:rFonts w:cs="Times New Roman"/>
          </w:rPr>
          <w:t>, threatening carbon storage</w:t>
        </w:r>
      </w:ins>
      <w:ins w:id="49" w:author="Katherine Hayes" w:date="2024-06-28T12:23:00Z">
        <w:r w:rsidR="00670566">
          <w:rPr>
            <w:rFonts w:cs="Times New Roman"/>
          </w:rPr>
          <w:t xml:space="preserve"> </w:t>
        </w:r>
      </w:ins>
      <w:r w:rsidR="00B91684">
        <w:rPr>
          <w:rFonts w:cs="Times New Roman"/>
        </w:rPr>
        <w:fldChar w:fldCharType="begin"/>
      </w:r>
      <w:r w:rsidR="00B91684">
        <w:rPr>
          <w:rFonts w:cs="Times New Roman"/>
        </w:rPr>
        <w:instrText xml:space="preserve"> ADDIN ZOTERO_ITEM CSL_CITATION {"citationID":"luosdw5P","properties":{"formattedCitation":"(Balshi et al., 2009; Eckdahl et al., 2022)","plainCitation":"(Balshi et al., 2009; Eckdahl et al., 2022)","noteIndex":0},"citationItems":[{"id":825,"uris":["http://zotero.org/users/10601290/items/WHHA975A"],"itemData":{"id":825,"type":"article-journal","abstract":"The boreal forest contains large reserves of carbon. Across this region, wildﬁres inﬂuence the temporal and spatial dynamics of carbon storage. In this study, we estimate ﬁre emissions and changes in carbon storage for boreal North America over the 21st century. We use a gridded data set developed with a multivariate adaptive regression spline approach to determine how area burned varies each year with changing climatic and fuel moisture conditions. We apply the process-based Terrestrial Ecosystem Model to evaluate the role of future ﬁre on the carbon dynamics of boreal North America in the context of changing atmospheric carbon dioxide (CO2) concentration and climate in the A2 and B2 emissions scenarios of the CGCM2 global climate model. Relative to the last decade of the 20th century, decadal total carbon emissions from ﬁre increase by 2.5–4.4 times by 2091–2100, depending on the climate scenario and assumptions about CO2 fertilization. Larger ﬁre emissions occur with warmer climates or if CO2 fertilization is assumed to occur. Despite the increases in ﬁre emissions, our simulations indicate that boreal North America will be a carbon sink over the 21st century if CO2 fertilization is assumed to occur in the future. In contrast, simulations excluding CO2 fertilization over the same period indicate that the region will change to a carbon source to the atmosphere, with the source being 2.1 times greater under the warmer A2 scenario than the B2 scenario. To improve estimates of wildﬁre on terrestrial carbon dynamics in boreal North America, future studies should incorporate the role of dynamic vegetation to represent more accurately post-ﬁre successional processes, incorporate ﬁre severity parameters that change in time and space, account for human inﬂuences through increased ﬁre suppression, and integrate the role of other disturbances and their interactions with future ﬁre regime.","container-title":"Global Change Biology","DOI":"10.1111/j.1365-2486.2009.01877.x","ISSN":"13541013, 13652486","issue":"6","language":"en","note":"publisher: Wiley Online Library","page":"1491-1510","source":"DOI.org (Crossref)","title":"Vulnerability of carbon storage in North American boreal forests to wildfires during the 21st century","volume":"15","author":[{"family":"Balshi","given":"M. S."},{"family":"Mcguire","given":"A. D."},{"family":"Duffy","given":"P."},{"family":"Flannigan","given":"M."},{"family":"Kicklighter","given":"D. W."},{"family":"Melillo","given":"J."}],"issued":{"date-parts":[["2009",6]]},"citation-key":"Balshi_2009a"}},{"id":998,"uris":["http://zotero.org/users/10601290/items/JGEXVYKN"],"itemData":{"id":998,"type":"article-journal","abstract":"Abstract. The boreal forest landscape covers approximately 10 % of the earth's land area and accounts for almost 30 % of the global annual terrestrial sink of carbon (C). Increased emissions due to climate-change-amplified fire frequency, size, and intensity threaten to remove elements such as C and nitrogen (N) from forest soil and vegetation at rates faster than they accumulate. This may result in large areas within the region becoming a net source of greenhouse gases, creating a positive feedback loop with a changing climate. Meter-scale estimates of area-normalized fire emissions are limited in Eurasian boreal forests, and knowledge of their relation to climate and ecosystem properties is sparse. This study sampled 50 separate Swedish wildfires, which occurred during an extreme fire season in 2018, providing quantitative estimates of C and N loss due to fire along a climate gradient. Mean annual precipitation had strong positive effects on total fuel, which was the strongest driver for increasing C and N losses. Mean annual temperature (MAT) influenced both pre- and postfire organic layer soil bulk density and C : N ratio, which had mixed effects on C and N losses. Significant fire-induced loss of C estimated in the 50 plots was comparable to estimates in similar Eurasian forests but approximately a quarter of those found in typically more intense North American boreal wildfires. N loss was insignificant, though a large amount of fire-affected fuel was converted to a low C : N surface layer of char in proportion to increased MAT. These results reveal large quantitative differences in C and N losses between global regions and their linkage to the broad range of climate conditions within Fennoscandia. A need exists to better incorporate these factors into models to improve estimates of global emissions of C and N due to fire in future climate scenarios. Additionally, this study demonstrated a linkage between climate and the extent of charring of soil fuel and discusses its potential for altering C and N dynamics in postfire recovery.","container-title":"Biogeosciences","DOI":"10.5194/bg-19-2487-2022","ISSN":"1726-4189","issue":"9","journalAbbreviation":"Biogeosciences","language":"en","page":"2487-2506","source":"DOI.org (Crossref)","title":"Climatic variation drives loss and restructuring of carbon and nitrogen in boreal forest wildfire","volume":"19","author":[{"family":"Eckdahl","given":"Johan A."},{"family":"Kristensen","given":"Jeppe A."},{"family":"Metcalfe","given":"Daniel B."}],"issued":{"date-parts":[["2022",5,13]]},"citation-key":"Eckdahl_2022"}}],"schema":"https://github.com/citation-style-language/schema/raw/master/csl-citation.json"} </w:instrText>
      </w:r>
      <w:r w:rsidR="00B91684">
        <w:rPr>
          <w:rFonts w:cs="Times New Roman"/>
        </w:rPr>
        <w:fldChar w:fldCharType="separate"/>
      </w:r>
      <w:r w:rsidR="00B91684">
        <w:rPr>
          <w:rFonts w:cs="Times New Roman"/>
          <w:noProof/>
        </w:rPr>
        <w:t>(Balshi et al., 2009; Eckdahl et al., 2022)</w:t>
      </w:r>
      <w:r w:rsidR="00B91684">
        <w:rPr>
          <w:rFonts w:cs="Times New Roman"/>
        </w:rPr>
        <w:fldChar w:fldCharType="end"/>
      </w:r>
      <w:ins w:id="50" w:author="Katherine Hayes" w:date="2024-08-13T12:37:00Z">
        <w:r w:rsidR="00B91684">
          <w:rPr>
            <w:rFonts w:cs="Times New Roman"/>
          </w:rPr>
          <w:t xml:space="preserve"> </w:t>
        </w:r>
      </w:ins>
      <w:ins w:id="51" w:author="Katherine Hayes" w:date="2024-06-28T12:22:00Z">
        <w:r w:rsidR="00670566">
          <w:rPr>
            <w:rFonts w:cs="Times New Roman"/>
          </w:rPr>
          <w:t xml:space="preserve">and complicating fire management </w:t>
        </w:r>
      </w:ins>
      <w:ins w:id="52" w:author="Katherine Hayes" w:date="2024-06-28T12:23:00Z">
        <w:r w:rsidR="00670566">
          <w:rPr>
            <w:rFonts w:cs="Times New Roman"/>
          </w:rPr>
          <w:t xml:space="preserve">efforts </w:t>
        </w:r>
      </w:ins>
      <w:r w:rsidR="00E51954">
        <w:rPr>
          <w:rFonts w:cs="Times New Roman"/>
        </w:rPr>
        <w:fldChar w:fldCharType="begin"/>
      </w:r>
      <w:r w:rsidR="00B91684">
        <w:rPr>
          <w:rFonts w:cs="Times New Roman"/>
        </w:rPr>
        <w:instrText xml:space="preserve"> ADDIN ZOTERO_ITEM CSL_CITATION {"citationID":"UyqbB8r7","properties":{"formattedCitation":"(Whitman et al., 2024)","plainCitation":"(Whitman et al., 2024)","noteIndex":0},"citationItems":[{"id":5285,"uris":["http://zotero.org/users/10601290/items/D52PXWFF"],"itemData":{"id":5285,"type":"article-journal","abstract":"Recently burned boreal forests have lower aboveground fuel loads, generating a negative feedback to subsequent wildfires. Despite this feedback, short-interval reburns (≤20 years between fires) are possible under extreme weather conditions. Reburns have consequences for ecosystem recovery, leading to enduring vegetation change. In this study, we characterize the strength of the fire-fuel feedback in recently burned Canadian boreal forests and the weather conditions that overwhelm resistance to fire spread in recently burned areas. We used a dataset of daily fire spread for thousands of large boreal fires, interpolated from remotely sensed thermal anomalies to which we associated local weather from ERA5-Land for each day of a fire's duration. We classified days with &gt;3 ha of fire growth as spread days and defined burned pixels overlapping a fire perimeter ≤20 years old as short-interval reburns. Results of a logistic regression showed that the odds of fire spread in recently burned areas were 50% lower than in long-interval fires; however, all Canadian boreal ecozones experienced short-interval reburning (1981–2021), with over 100,000 ha reburning annually. As fire weather conditions intensify, the resistance to fire spread declines, allowing fire to spread in recently burned areas. The weather associated with short-interval fire spread days was more extreme than the conditions during long-interval spread, but overall differences were modest (e.g. relative humidity 2.6% lower). The frequency of fire weather conducive to short-interval fire spread has significantly increased in the western boreal forest due to climate warming and drying (1981–2021). Our results suggest an ongoing degradation of fire-fuel feedbacks, which is likely to continue with climatic warming and drying.","container-title":"Global Change Biology","DOI":"10.1111/gcb.17363","ISSN":"1365-2486","issue":"6","language":"en","note":"_eprint: https://onlinelibrary.wiley.com/doi/pdf/10.1111/gcb.17363","page":"e17363","source":"Wiley Online Library","title":"A modest increase in fire weather overcomes resistance to fire spread in recently burned boreal forests","volume":"30","author":[{"family":"Whitman","given":"Ellen"},{"family":"Barber","given":"Quinn E."},{"family":"Jain","given":"Piyush"},{"family":"Parks","given":"Sean A."},{"family":"Guindon","given":"Luc"},{"family":"Thompson","given":"Dan K."},{"family":"Parisien","given":"Marc-André"}],"issued":{"date-parts":[["2024"]]},"citation-key":"Whitman_2024"}}],"schema":"https://github.com/citation-style-language/schema/raw/master/csl-citation.json"} </w:instrText>
      </w:r>
      <w:r w:rsidR="00E51954">
        <w:rPr>
          <w:rFonts w:cs="Times New Roman"/>
        </w:rPr>
        <w:fldChar w:fldCharType="separate"/>
      </w:r>
      <w:r w:rsidR="00B91684">
        <w:rPr>
          <w:rFonts w:cs="Times New Roman"/>
          <w:noProof/>
        </w:rPr>
        <w:t>(Whitman et al., 2024)</w:t>
      </w:r>
      <w:r w:rsidR="00E51954">
        <w:rPr>
          <w:rFonts w:cs="Times New Roman"/>
        </w:rPr>
        <w:fldChar w:fldCharType="end"/>
      </w:r>
      <w:r w:rsidR="000E2E4A" w:rsidRPr="001F473C">
        <w:rPr>
          <w:rFonts w:cs="Times New Roman"/>
        </w:rPr>
        <w:t xml:space="preserve">. </w:t>
      </w:r>
      <w:r w:rsidRPr="001F473C">
        <w:rPr>
          <w:rFonts w:cs="Times New Roman"/>
        </w:rPr>
        <w:t xml:space="preserve">Historically, </w:t>
      </w:r>
      <w:r w:rsidR="00BA3D3D" w:rsidRPr="001F473C">
        <w:rPr>
          <w:rFonts w:cs="Times New Roman"/>
        </w:rPr>
        <w:t>fires were infrequent</w:t>
      </w:r>
      <w:r w:rsidR="00EF1F80" w:rsidRPr="001F473C">
        <w:rPr>
          <w:rFonts w:cs="Times New Roman"/>
        </w:rPr>
        <w:t xml:space="preserve"> </w:t>
      </w:r>
      <w:r w:rsidR="00FD4FE0">
        <w:rPr>
          <w:rFonts w:cs="Times New Roman"/>
        </w:rPr>
        <w:fldChar w:fldCharType="begin"/>
      </w:r>
      <w:r w:rsidR="00FD4FE0">
        <w:rPr>
          <w:rFonts w:cs="Times New Roman"/>
        </w:rPr>
        <w:instrText xml:space="preserve"> ADDIN ZOTERO_ITEM CSL_CITATION {"citationID":"GNy0xl4I","properties":{"formattedCitation":"(Hoecker and Higuera, 2019)","plainCitation":"(Hoecker and Higuera, 2019)","noteIndex":0},"citationItems":[{"id":7,"uris":["http://zotero.org/users/10601290/items/SIZF4VKM"],"itemData":{"id":7,"type":"article-journal","container-title":"Landsc. Ecol.","issue":"2","language":"en","note":"publisher: Springer Science and Business Media LLC","page":"227–241","title":"Forest succession and climate variability interacted to control fire activity over the last four centuries in an Alaskan boreal landscape","volume":"34","author":[{"family":"Hoecker","given":"Tyler J"},{"family":"Higuera","given":"Philip E"}],"issued":{"date-parts":[["2019",2]]},"citation-key":"Hoecker_2019"}}],"schema":"https://github.com/citation-style-language/schema/raw/master/csl-citation.json"} </w:instrText>
      </w:r>
      <w:r w:rsidR="00FD4FE0">
        <w:rPr>
          <w:rFonts w:cs="Times New Roman"/>
        </w:rPr>
        <w:fldChar w:fldCharType="separate"/>
      </w:r>
      <w:r w:rsidR="00A963AA">
        <w:rPr>
          <w:rFonts w:cs="Times New Roman"/>
          <w:noProof/>
        </w:rPr>
        <w:t>(Hoecker and Higuera, 2019)</w:t>
      </w:r>
      <w:r w:rsidR="00FD4FE0">
        <w:rPr>
          <w:rFonts w:cs="Times New Roman"/>
        </w:rPr>
        <w:fldChar w:fldCharType="end"/>
      </w:r>
      <w:r w:rsidR="00BA3D3D" w:rsidRPr="001F473C">
        <w:rPr>
          <w:rFonts w:cs="Times New Roman"/>
        </w:rPr>
        <w:t xml:space="preserve"> and high-severity</w:t>
      </w:r>
      <w:r w:rsidR="00EF1F80" w:rsidRPr="001F473C">
        <w:rPr>
          <w:rFonts w:cs="Times New Roman"/>
        </w:rPr>
        <w:t xml:space="preserve"> (</w:t>
      </w:r>
      <w:ins w:id="53" w:author="Katherine Hayes" w:date="2024-08-13T12:29:00Z">
        <w:r w:rsidR="009941A8">
          <w:rPr>
            <w:rFonts w:cs="Times New Roman"/>
          </w:rPr>
          <w:t xml:space="preserve">producing </w:t>
        </w:r>
      </w:ins>
      <w:r w:rsidR="00EF1F80" w:rsidRPr="001F473C">
        <w:rPr>
          <w:rFonts w:cs="Times New Roman"/>
        </w:rPr>
        <w:t>complete canopy mortality)</w:t>
      </w:r>
      <w:r w:rsidRPr="001F473C">
        <w:rPr>
          <w:rFonts w:cs="Times New Roman"/>
        </w:rPr>
        <w:t>, enforcing a ‘legacy lock’ on forest composition that allowed conifers, such as black spruce (</w:t>
      </w:r>
      <w:r w:rsidRPr="001F473C">
        <w:rPr>
          <w:rFonts w:cs="Times New Roman"/>
          <w:i/>
          <w:iCs/>
        </w:rPr>
        <w:t xml:space="preserve">Picea </w:t>
      </w:r>
      <w:proofErr w:type="spellStart"/>
      <w:r w:rsidRPr="001F473C">
        <w:rPr>
          <w:rFonts w:cs="Times New Roman"/>
          <w:i/>
          <w:iCs/>
        </w:rPr>
        <w:t>mariana</w:t>
      </w:r>
      <w:proofErr w:type="spellEnd"/>
      <w:r w:rsidRPr="001F473C">
        <w:rPr>
          <w:rFonts w:cs="Times New Roman"/>
        </w:rPr>
        <w:t xml:space="preserve">), to dominate </w:t>
      </w:r>
      <w:r w:rsidR="00FD4FE0">
        <w:rPr>
          <w:rFonts w:cs="Times New Roman"/>
        </w:rPr>
        <w:fldChar w:fldCharType="begin"/>
      </w:r>
      <w:r w:rsidR="00FD4FE0">
        <w:rPr>
          <w:rFonts w:cs="Times New Roman"/>
        </w:rPr>
        <w:instrText xml:space="preserve"> ADDIN ZOTERO_ITEM CSL_CITATION {"citationID":"IBwDzIHz","properties":{"formattedCitation":"(Johnstone et al., 2010)","plainCitation":"(Johnstone et al., 2010)","noteIndex":0},"citationItems":[{"id":1242,"uris":["http://zotero.org/users/10601290/items/4ZQ4I7VH"],"itemData":{"id":1242,"type":"article-journal","abstract":"Predicting plant community responses to changing environmental conditions is a key element of forecasting and mitigating the effects of global change. Disturbance can play an important role in these dynamics, by initiating cycles of secondary succession and generating opportunities for communities of long-lived organisms to reorganize in alternative configurations. This study used landscape-scale variations in environmental conditions, stand structure, and disturbance from an extreme fire year in Alaska to examine how these factors affected successional trajectories in boreal forests dominated by black spruce. Because fire intervals in interior Alaska are typically too short to allow relay succession, the initial cohorts of seedlings that recruit after fire largely determine future canopy composition. Consequently, in a dynamically stable landscape, postfire tree seedling composition should resemble that of the prefire forest stands, with little net change in tree composition after fire. Seedling recruitment data from 90 burned stands indicated that postfire establishment of black spruce was strongly linked to environmental conditions and was highest at sites that were moist and had high densities of prefire spruce. Although deciduous broadleaf trees were absent from most prefire stands, deciduous trees recruited from seed at many sites and were most abundant at sites where the fires burned severely, consuming much of the surface organic layer. Comparison of pre- and postfire tree composition in the burned stands indicated that the expected trajectory of black spruce self-replacement was typical only at moist sites that burned with low fire severity. At severely burned sites, deciduous trees dominated the postfire tree seedling community, suggesting these sites will follow alternative, deciduous-dominated trajectories of succession. Increases in the severity of boreal fires with climate warming may catalyze shifts to an increasingly deciduous-dominated landscape, substantially altering landscape dynamics and ecosystem services in this part of the boreal forest.","container-title":"Global Change Biology","DOI":"10.1111/j.1365-2486.2009.02051.x","ISSN":"13541013, 13652486","issue":"4","language":"en","page":"1281-1295","source":"DOI.org (Crossref)","title":"Changes in fire regime break the legacy lock on successional trajectories in Alaskan boreal forest","volume":"16","author":[{"family":"Johnstone","given":"Jill F."},{"family":"Hollingsworth","given":"Teresa N."},{"family":"Chapin","given":"F. Stuart"},{"family":"Mack","given":"Michelle C."}],"issued":{"date-parts":[["2010",4]]},"citation-key":"Johnstone_2010a"}}],"schema":"https://github.com/citation-style-language/schema/raw/master/csl-citation.json"} </w:instrText>
      </w:r>
      <w:r w:rsidR="00FD4FE0">
        <w:rPr>
          <w:rFonts w:cs="Times New Roman"/>
        </w:rPr>
        <w:fldChar w:fldCharType="separate"/>
      </w:r>
      <w:r w:rsidR="00A963AA">
        <w:rPr>
          <w:rFonts w:cs="Times New Roman"/>
          <w:noProof/>
        </w:rPr>
        <w:t>(Johnstone et al., 2010)</w:t>
      </w:r>
      <w:r w:rsidR="00FD4FE0">
        <w:rPr>
          <w:rFonts w:cs="Times New Roman"/>
        </w:rPr>
        <w:fldChar w:fldCharType="end"/>
      </w:r>
      <w:r w:rsidR="00FD4FE0">
        <w:rPr>
          <w:rFonts w:cs="Times New Roman"/>
        </w:rPr>
        <w:t>.</w:t>
      </w:r>
      <w:r w:rsidR="000E2E4A" w:rsidRPr="001F473C">
        <w:rPr>
          <w:rFonts w:cs="Times New Roman"/>
        </w:rPr>
        <w:t xml:space="preserve"> Reburns </w:t>
      </w:r>
      <w:ins w:id="54" w:author="Katherine Hayes" w:date="2024-03-20T13:29:00Z">
        <w:r w:rsidR="001470CC">
          <w:rPr>
            <w:rFonts w:cs="Times New Roman"/>
          </w:rPr>
          <w:t xml:space="preserve">in short intervals </w:t>
        </w:r>
      </w:ins>
      <w:r w:rsidR="000E2E4A" w:rsidRPr="001F473C">
        <w:rPr>
          <w:rFonts w:cs="Times New Roman"/>
        </w:rPr>
        <w:t>(</w:t>
      </w:r>
      <w:ins w:id="55" w:author="Katherine Hayes" w:date="2024-03-20T13:29:00Z">
        <w:r w:rsidR="001470CC">
          <w:rPr>
            <w:rFonts w:cs="Times New Roman"/>
          </w:rPr>
          <w:t xml:space="preserve">defined as </w:t>
        </w:r>
      </w:ins>
      <w:r w:rsidR="000E2E4A" w:rsidRPr="001F473C">
        <w:rPr>
          <w:rFonts w:cs="Times New Roman"/>
        </w:rPr>
        <w:t>two fires in an interval of 50 years o</w:t>
      </w:r>
      <w:r w:rsidR="00F96E59" w:rsidRPr="001F473C">
        <w:rPr>
          <w:rFonts w:cs="Times New Roman"/>
        </w:rPr>
        <w:t>r</w:t>
      </w:r>
      <w:r w:rsidR="000E2E4A" w:rsidRPr="001F473C">
        <w:rPr>
          <w:rFonts w:cs="Times New Roman"/>
        </w:rPr>
        <w:t xml:space="preserve"> less</w:t>
      </w:r>
      <w:r w:rsidR="00F96E59" w:rsidRPr="001F473C">
        <w:rPr>
          <w:rFonts w:cs="Times New Roman"/>
        </w:rPr>
        <w:t xml:space="preserve"> in the boreal</w:t>
      </w:r>
      <w:r w:rsidR="000E2E4A" w:rsidRPr="001F473C">
        <w:rPr>
          <w:rFonts w:cs="Times New Roman"/>
        </w:rPr>
        <w:t xml:space="preserve">) and continued reburning (three or more fires in an interval of 150 years or less) drive stand-level transitions from conifer-dominated forests to </w:t>
      </w:r>
      <w:del w:id="56" w:author="Katherine Hayes" w:date="2024-06-28T12:23:00Z">
        <w:r w:rsidR="000E2E4A" w:rsidRPr="001F473C" w:rsidDel="00670566">
          <w:rPr>
            <w:rFonts w:cs="Times New Roman"/>
          </w:rPr>
          <w:delText xml:space="preserve">deciduous </w:delText>
        </w:r>
      </w:del>
      <w:ins w:id="57" w:author="Katherine Hayes" w:date="2024-06-28T12:23:00Z">
        <w:r w:rsidR="00670566">
          <w:rPr>
            <w:rFonts w:cs="Times New Roman"/>
          </w:rPr>
          <w:t>broadleaf</w:t>
        </w:r>
        <w:r w:rsidR="00670566" w:rsidRPr="001F473C">
          <w:rPr>
            <w:rFonts w:cs="Times New Roman"/>
          </w:rPr>
          <w:t xml:space="preserve"> </w:t>
        </w:r>
      </w:ins>
      <w:r w:rsidR="000E2E4A" w:rsidRPr="001F473C">
        <w:rPr>
          <w:rFonts w:cs="Times New Roman"/>
        </w:rPr>
        <w:t xml:space="preserve">shrublands and grasslands </w:t>
      </w:r>
      <w:r w:rsidR="00FD4FE0">
        <w:rPr>
          <w:rFonts w:cs="Times New Roman"/>
        </w:rPr>
        <w:fldChar w:fldCharType="begin"/>
      </w:r>
      <w:r w:rsidR="00FD4FE0">
        <w:rPr>
          <w:rFonts w:cs="Times New Roman"/>
        </w:rPr>
        <w:instrText xml:space="preserve"> ADDIN ZOTERO_ITEM CSL_CITATION {"citationID":"YhsfOQ13","properties":{"formattedCitation":"(Hayes and Buma, 2021; Johnstone and Chapin, 2006)","plainCitation":"(Hayes and Buma, 2021; Johnstone and Chapin, 2006)","noteIndex":0},"citationItems":[{"id":1138,"uris":["http://zotero.org/users/10601290/items/FJMATVSZ"],"itemData":{"id":1138,"type":"article-journal","abstract":"Increasing rates of short-interval disturbances have the potential to rapidly transform ecosystems via shifts in post-disturbance regeneration. While research has explored compound events in multiple biomes, we know little regarding how local site conditions interact with short-interval disturbances to inﬂuence post-disturbance regeneration. Furthermore, questions remain regarding the consequences of continued high frequency events: What happens when emerging new communities are themselves subject to short-interval disturbances? To investigate effects of ongoing short-interval ﬁres on regeneration, we examined post-ﬁre forest regeneration in two locations in interior Alaska. We established 50 plots across a mosaic of ﬁre histories (one, two, or three ﬁres in &lt;70 yr) in an upland and lowland site in interior Alaska. To investigate how shifts in community driven by short-interval ﬁres differ according to local site conditions, we quantiﬁed abundance, proportion, and density of conifer and deciduous regeneration in a drier upland site and a wetter lowland site. Both sites were dominated by black spruce prior to burning. In the drier upland site, black spruce (Picea mariana) presence declined sharply after two ﬁres, while paper birch (Betula neoalaskana) became increasingly abundant with each additional ﬁre. In the wetter lowland site, less organic soil was consumed by ﬁre and presence of black spruce persisted through an initial single reburn (two ﬁres), indicating local topography may temporarily buffer reburning impacts. However, after three burns, conifers were effectively eliminated in both upland and lowland stands. Deciduous regeneration differed with site: Birch dominated in upland plots, while willow (Salix spp.) and aspen (Populus tremuloides) dominated in lowlands. These results offer strong empirical evidence of the divergence of boreal successional trajectories from previous historic norms. Furthermore, results from this study demonstrate shifts in post-ﬁre succession in forested ecosystems continue to accumulate with additional short-interval disturbance events, overwhelming the interactive effects of local site conditions.","container-title":"Ecosphere","DOI":"10.1002/ecs2.3379","ISSN":"2150-8925, 2150-8925","issue":"3","journalAbbreviation":"Ecosphere","language":"en","source":"DOI.org (Crossref)","title":"Effects of short‐interval disturbances continue to accumulate, overwhelming variability in local resilience","URL":"https://onlinelibrary.wiley.com/doi/10.1002/ecs2.3379","volume":"12","author":[{"family":"Hayes","given":"Katherine"},{"family":"Buma","given":"Brian"}],"accessed":{"date-parts":[["2022",11,15]]},"issued":{"date-parts":[["2021",3]]},"citation-key":"Hayes_2021"}},{"id":1195,"uris":["http://zotero.org/users/10601290/items/DV4TMK9N"],"itemData":{"id":1195,"type":"article-journal","abstract":"Fire, which is the dominant disturbance in the boreal forest, creates substantial heterogeneity in soil burn severity at patch and landscape scales. We present results from five field experiments in Yukon Territory, Canada, and Alaska, USA that document the effects of soil burn severity on the germination and establishment of four common boreal trees: Picea glauca, Picea mariana, Pinus contorta subsp. latifolia, and Populus tremuloides. Burn severity had strong positive effects on seed germination and net seedling establishment after 3 years. Growth of transplanted seedlings was also significantly higher on severely burned soils. Our data and a synthesis of the literature indicated a consistent, steep decline in conifer establishment on organic soils at depths greater than 2.5 cm. A meta-analysis of seedling responses found no difference in the magnitude of severity effects on germination versus net establishment. There were, however, significant differences in establishment but not germination responses among deciduous trees, spruce, and pine, suggesting that small-seeded species experience greater mortality on lightly burned, organic soils than large-seeded species. Together, our analyses indicate that variations in burn severity can influence multiple aspects of forest stand structure, by affecting the density and composition of tree seedlings that establish after fire. These effects are predicted to be most important in moderately-drained forest stands, where a high potential variability in soil burn severity is coupled with strong severity effects on tree recruitment.","container-title":"Ecosystems","DOI":"10.1007/s10021-004-0042-x","ISSN":"1432-9840, 1435-0629","issue":"1","journalAbbreviation":"Ecosystems","language":"en","page":"14-31","source":"DOI.org (Crossref)","title":"Effects of Soil Burn Severity on Post-Fire Tree Recruitment in Boreal Forest","volume":"9","author":[{"family":"Johnstone","given":"Jill F."},{"family":"Chapin","given":"F. Stuart"}],"issued":{"date-parts":[["2006",2]]},"citation-key":"Johnstone_2006"}}],"schema":"https://github.com/citation-style-language/schema/raw/master/csl-citation.json"} </w:instrText>
      </w:r>
      <w:r w:rsidR="00FD4FE0">
        <w:rPr>
          <w:rFonts w:cs="Times New Roman"/>
        </w:rPr>
        <w:fldChar w:fldCharType="separate"/>
      </w:r>
      <w:r w:rsidR="00A963AA">
        <w:rPr>
          <w:rFonts w:cs="Times New Roman"/>
          <w:noProof/>
        </w:rPr>
        <w:t>(Hayes and Buma, 2021; Johnstone and Chapin, 2006)</w:t>
      </w:r>
      <w:r w:rsidR="00FD4FE0">
        <w:rPr>
          <w:rFonts w:cs="Times New Roman"/>
        </w:rPr>
        <w:fldChar w:fldCharType="end"/>
      </w:r>
      <w:ins w:id="58" w:author="Katherine Hayes" w:date="2024-08-13T12:29:00Z">
        <w:r w:rsidR="009941A8">
          <w:rPr>
            <w:rFonts w:cs="Times New Roman"/>
          </w:rPr>
          <w:t xml:space="preserve">. </w:t>
        </w:r>
      </w:ins>
      <w:del w:id="59" w:author="Katherine Hayes" w:date="2024-08-13T12:29:00Z">
        <w:r w:rsidR="000E2E4A" w:rsidRPr="001F473C" w:rsidDel="009941A8">
          <w:rPr>
            <w:rFonts w:cs="Times New Roman"/>
          </w:rPr>
          <w:delText xml:space="preserve">. </w:delText>
        </w:r>
      </w:del>
      <w:del w:id="60" w:author="Katherine Hayes" w:date="2024-06-28T12:24:00Z">
        <w:r w:rsidR="00BA3D3D" w:rsidRPr="001F473C" w:rsidDel="00670566">
          <w:rPr>
            <w:rFonts w:cs="Times New Roman"/>
          </w:rPr>
          <w:delText>Boreal d</w:delText>
        </w:r>
        <w:r w:rsidRPr="001F473C" w:rsidDel="00670566">
          <w:rPr>
            <w:rFonts w:cs="Times New Roman"/>
          </w:rPr>
          <w:delText>eciduous</w:delText>
        </w:r>
      </w:del>
      <w:ins w:id="61" w:author="Katherine Hayes" w:date="2024-06-28T12:24:00Z">
        <w:r w:rsidR="00670566">
          <w:rPr>
            <w:rFonts w:cs="Times New Roman"/>
          </w:rPr>
          <w:t>Broadleaf boreal forests</w:t>
        </w:r>
      </w:ins>
      <w:del w:id="62" w:author="Katherine Hayes" w:date="2024-06-28T12:24:00Z">
        <w:r w:rsidRPr="001F473C" w:rsidDel="00670566">
          <w:rPr>
            <w:rFonts w:cs="Times New Roman"/>
          </w:rPr>
          <w:delText xml:space="preserve"> communities</w:delText>
        </w:r>
      </w:del>
      <w:r w:rsidRPr="001F473C">
        <w:rPr>
          <w:rFonts w:cs="Times New Roman"/>
        </w:rPr>
        <w:t xml:space="preserve"> have historically been less capable of igniting and carrying fire spread </w:t>
      </w:r>
      <w:r w:rsidR="0073364C">
        <w:rPr>
          <w:rFonts w:cs="Times New Roman"/>
        </w:rPr>
        <w:fldChar w:fldCharType="begin"/>
      </w:r>
      <w:r w:rsidR="00714DBF">
        <w:rPr>
          <w:rFonts w:cs="Times New Roman"/>
        </w:rPr>
        <w:instrText xml:space="preserve"> ADDIN ZOTERO_ITEM CSL_CITATION {"citationID":"sp7TJgqd","properties":{"formattedCitation":"(Barrett et al., 2016)","plainCitation":"(Barrett et al., 2016)","noteIndex":0},"citationItems":[{"id":3592,"uris":["http://zotero.org/users/10601290/items/H39CDRP3","http://zotero.org/users/10601290/items/PAETZXRU"],"itemData":{"id":3592,"type":"article-journal","abstract":"Wildfire, a dominant disturbance in boreal forests, is highly variable in occurrence and behavior at multiple spatiotemporal scales. New data sets provide more detailed spatial and temporal observations of active fires and the post-burn environment in Alaska. In this study, we employ some of these new data to analyze variations in fire activity by developing three explanatory models to examine the occurrence of (1) seasonal periods of elevated fire activity using the number of MODIS active fire detections data set (MCD14DL) within an 11-day moving window, (2) unburned patches within a burned area using the Monitoring Trends in Burn Severity fire severity product, and (3) short-to-moderate interval (&lt;60 yr) fires using areas of burned area overlap in the Alaska Large Fire Database. Explanatory variables for these three models included dynamic variables that can change over the course of the fire season, such as weather and burn date, as well as static variables that remain constant over a fire season, such as topography, drainage, vegetation cover, and fire history. We found that seasonal periods of high fire activity are associated with both seasonal timing and aggregated weather conditions, as well as the landscape composition of areas that are burning. Important static inputs to the model of seasonal fire activity indicate that when fire weather conditions are suitable, areas that typically resist fire (e.g., deciduous stands) may become more vulnerable to burning and therefore less effective as fire breaks. The occurrence of short-to-moderate interval fires appears to be primarily driven by weather conditions, as these were the only relevant explanatory variables in the model. The unique importance of weather in explaining short-to-moderate interval fires implies that fire return intervals (FRIs) will be sensitive to projected climate changes in the region. Unburned patches occur most often in younger stands, which may be related to a greater deciduous fraction of vegetation as well as lower fuel loads compared with mature stands. The fraction of unburned patches may therefore increase in response to decreasing FRIs and increased deciduousness in the region, or these may decrease if fire weather conditions become more severe.","container-title":"Ecosphere","DOI":"10.1002/ecs2.1572","ISSN":"2150-8925","issue":"11","language":"en","note":"_eprint: https://esajournals.onlinelibrary.wiley.com/doi/pdf/10.1002/ecs2.1572","page":"e01572","source":"Wiley Online Library","title":"Static and dynamic controls on fire activity at moderate spatial and temporal scales in the Alaskan boreal forest","volume":"7","author":[{"family":"Barrett","given":"Kirsten"},{"family":"Loboda","given":"Tatiana"},{"family":"McGuire","given":"A. D."},{"family":"Genet","given":"Hélène"},{"family":"Hoy","given":"Elizabeth"},{"family":"Kasischke","given":"Eric"}],"issued":{"date-parts":[["2016"]]},"citation-key":"Barrett_2016"}}],"schema":"https://github.com/citation-style-language/schema/raw/master/csl-citation.json"} </w:instrText>
      </w:r>
      <w:r w:rsidR="0073364C">
        <w:rPr>
          <w:rFonts w:cs="Times New Roman"/>
        </w:rPr>
        <w:fldChar w:fldCharType="separate"/>
      </w:r>
      <w:r w:rsidR="0073364C">
        <w:rPr>
          <w:rFonts w:cs="Times New Roman"/>
          <w:noProof/>
        </w:rPr>
        <w:t>(Barrett et al., 2016)</w:t>
      </w:r>
      <w:r w:rsidR="0073364C">
        <w:rPr>
          <w:rFonts w:cs="Times New Roman"/>
        </w:rPr>
        <w:fldChar w:fldCharType="end"/>
      </w:r>
      <w:r w:rsidR="0073364C">
        <w:rPr>
          <w:rFonts w:cs="Times New Roman"/>
        </w:rPr>
        <w:t xml:space="preserve"> </w:t>
      </w:r>
      <w:r w:rsidR="00BA3D3D" w:rsidRPr="001F473C">
        <w:rPr>
          <w:rFonts w:cs="Times New Roman"/>
        </w:rPr>
        <w:t>due to</w:t>
      </w:r>
      <w:r w:rsidRPr="001F473C">
        <w:rPr>
          <w:rFonts w:cs="Times New Roman"/>
        </w:rPr>
        <w:t xml:space="preserve"> higher foliage moisture </w:t>
      </w:r>
      <w:r w:rsidR="00F334AE">
        <w:rPr>
          <w:rFonts w:cs="Times New Roman"/>
        </w:rPr>
        <w:fldChar w:fldCharType="begin"/>
      </w:r>
      <w:r w:rsidR="00F334AE">
        <w:rPr>
          <w:rFonts w:cs="Times New Roman"/>
        </w:rPr>
        <w:instrText xml:space="preserve"> ADDIN ZOTERO_ITEM CSL_CITATION {"citationID":"PlwzSn7w","properties":{"formattedCitation":"(Kelly et al., 2013)","plainCitation":"(Kelly et al., 2013)","noteIndex":0},"citationItems":[{"id":1277,"uris":["http://zotero.org/users/10601290/items/ZSECC55X"],"itemData":{"id":1277,"type":"article-journal","abstract":"Wildfire activity in boreal forests is anticipated to increase dramatically, with far-reaching ecological and socioeconomic consequences. Paleorecords are indispensible for elucidating boreal fire regime dynamics under changing climate, because fire return intervals and successional cycles in these ecosystems occur over decadal to centennial timescales. We present charcoal records from 14 lakes in the Yukon Flats of interior Alaska, one of the most flammable ecoregions of the boreal forest biome, to infer causes and consequences of fire regime change over the past 10,000 y. Strong correspondence between charcoal-inferred and observational fire records shows the fidelity of sedimentary charcoal records as archives of past fire regimes. Fire frequency and area burned increased </w:instrText>
      </w:r>
      <w:r w:rsidR="00F334AE">
        <w:rPr>
          <w:rFonts w:ascii="Cambria Math" w:hAnsi="Cambria Math" w:cs="Cambria Math"/>
        </w:rPr>
        <w:instrText>∼</w:instrText>
      </w:r>
      <w:r w:rsidR="00F334AE">
        <w:rPr>
          <w:rFonts w:cs="Times New Roman"/>
        </w:rPr>
        <w:instrText xml:space="preserve">6,000–3,000 y ago, probably as a result of elevated landscape flammability associated with increased\n              Picea mariana\n              in the regional vegetation. During the Medieval Climate Anomaly (MCA; </w:instrText>
      </w:r>
      <w:r w:rsidR="00F334AE">
        <w:rPr>
          <w:rFonts w:ascii="Cambria Math" w:hAnsi="Cambria Math" w:cs="Cambria Math"/>
        </w:rPr>
        <w:instrText>∼</w:instrText>
      </w:r>
      <w:r w:rsidR="00F334AE">
        <w:rPr>
          <w:rFonts w:cs="Times New Roman"/>
        </w:rPr>
        <w:instrText xml:space="preserve">1,000–500 cal B.P.), the period most similar to recent decades, warm and dry climatic conditions resulted in peak biomass burning, but severe fires favored less-flammable deciduous vegetation, such that fire frequency remained relatively stationary. These results suggest that boreal forests can sustain high-severity fire regimes for centuries under warm and dry conditions, with vegetation feedbacks modulating climate–fire linkages. The apparent limit to MCA burning has been surpassed by the regional fire regime of recent decades, which is characterized by exceptionally high fire frequency and biomass burning. This extreme combination suggests a transition to a unique regime of unprecedented fire activity. However, vegetation dynamics similar to feedbacks that occurred during the MCA may stabilize the fire regime, despite additional warming.","container-title":"Proceedings of the National Academy of Sciences","DOI":"10.1073/pnas.1305069110","ISSN":"0027-8424, 1091-6490","issue":"32","journalAbbreviation":"Proc. Natl. Acad. Sci. U.S.A.","language":"en","page":"13055-13060","source":"DOI.org (Crossref)","title":"Recent burning of boreal forests exceeds fire regime limits of the past 10,000 years","volume":"110","author":[{"family":"Kelly","given":"Ryan"},{"family":"Chipman","given":"Melissa L."},{"family":"Higuera","given":"Philip E."},{"family":"Stefanova","given":"Ivanka"},{"family":"Brubaker","given":"Linda B."},{"family":"Hu","given":"Feng Sheng"}],"issued":{"date-parts":[["2013",8,6]]},"citation-key":"Kelly_2013"}}],"schema":"https://github.com/citation-style-language/schema/raw/master/csl-citation.json"} </w:instrText>
      </w:r>
      <w:r w:rsidR="00F334AE">
        <w:rPr>
          <w:rFonts w:cs="Times New Roman"/>
        </w:rPr>
        <w:fldChar w:fldCharType="separate"/>
      </w:r>
      <w:r w:rsidR="00F334AE">
        <w:rPr>
          <w:rFonts w:cs="Times New Roman"/>
          <w:noProof/>
        </w:rPr>
        <w:t>(Kelly et al., 2013)</w:t>
      </w:r>
      <w:r w:rsidR="00F334AE">
        <w:rPr>
          <w:rFonts w:cs="Times New Roman"/>
        </w:rPr>
        <w:fldChar w:fldCharType="end"/>
      </w:r>
      <w:r w:rsidR="000B190E" w:rsidRPr="001F473C">
        <w:rPr>
          <w:rFonts w:cs="Times New Roman"/>
        </w:rPr>
        <w:t xml:space="preserve"> of </w:t>
      </w:r>
      <w:ins w:id="63" w:author="Katherine Hayes" w:date="2024-03-20T13:30:00Z">
        <w:r w:rsidR="001470CC">
          <w:rPr>
            <w:rFonts w:cs="Times New Roman"/>
          </w:rPr>
          <w:t xml:space="preserve">dominant </w:t>
        </w:r>
      </w:ins>
      <w:r w:rsidR="000B190E" w:rsidRPr="001F473C">
        <w:rPr>
          <w:rFonts w:cs="Times New Roman"/>
        </w:rPr>
        <w:t xml:space="preserve">species like birch </w:t>
      </w:r>
      <w:ins w:id="64" w:author="Katherine Hayes" w:date="2023-12-12T10:12:00Z">
        <w:r w:rsidR="00AD516D">
          <w:rPr>
            <w:rFonts w:cs="Times New Roman"/>
          </w:rPr>
          <w:t>(</w:t>
        </w:r>
        <w:r w:rsidR="00AD516D">
          <w:rPr>
            <w:rFonts w:cs="Times New Roman"/>
            <w:i/>
            <w:iCs/>
          </w:rPr>
          <w:t xml:space="preserve">Betula neoalaskana) </w:t>
        </w:r>
      </w:ins>
      <w:r w:rsidR="000B190E" w:rsidRPr="001F473C">
        <w:rPr>
          <w:rFonts w:cs="Times New Roman"/>
        </w:rPr>
        <w:t>and aspen</w:t>
      </w:r>
      <w:ins w:id="65" w:author="Katherine Hayes" w:date="2023-12-12T10:12:00Z">
        <w:r w:rsidR="00AD516D">
          <w:rPr>
            <w:rFonts w:cs="Times New Roman"/>
          </w:rPr>
          <w:t xml:space="preserve"> (</w:t>
        </w:r>
        <w:r w:rsidR="00AD516D">
          <w:rPr>
            <w:rFonts w:cs="Times New Roman"/>
            <w:i/>
            <w:iCs/>
          </w:rPr>
          <w:t xml:space="preserve">Populus </w:t>
        </w:r>
        <w:proofErr w:type="spellStart"/>
        <w:r w:rsidR="00AD516D">
          <w:rPr>
            <w:rFonts w:cs="Times New Roman"/>
            <w:i/>
            <w:iCs/>
          </w:rPr>
          <w:t>tremuloides</w:t>
        </w:r>
        <w:proofErr w:type="spellEnd"/>
        <w:r w:rsidR="00AD516D">
          <w:rPr>
            <w:rFonts w:cs="Times New Roman"/>
            <w:i/>
            <w:iCs/>
          </w:rPr>
          <w:t>)</w:t>
        </w:r>
      </w:ins>
      <w:ins w:id="66" w:author="Katherine Hayes" w:date="2024-06-28T12:24:00Z">
        <w:r w:rsidR="00670566">
          <w:rPr>
            <w:rFonts w:cs="Times New Roman"/>
            <w:i/>
            <w:iCs/>
          </w:rPr>
          <w:t xml:space="preserve">, </w:t>
        </w:r>
        <w:r w:rsidR="00670566">
          <w:rPr>
            <w:rFonts w:cs="Times New Roman"/>
          </w:rPr>
          <w:t xml:space="preserve">to such an extent that </w:t>
        </w:r>
      </w:ins>
      <w:ins w:id="67" w:author="Katherine Hayes" w:date="2024-06-28T15:03:00Z">
        <w:r w:rsidR="00BB5406">
          <w:rPr>
            <w:rFonts w:cs="Times New Roman"/>
          </w:rPr>
          <w:t xml:space="preserve">fire </w:t>
        </w:r>
      </w:ins>
      <w:ins w:id="68" w:author="Katherine Hayes" w:date="2024-06-28T12:24:00Z">
        <w:r w:rsidR="00670566">
          <w:rPr>
            <w:rFonts w:cs="Times New Roman"/>
          </w:rPr>
          <w:t>managers frequently r</w:t>
        </w:r>
      </w:ins>
      <w:ins w:id="69" w:author="Katherine Hayes" w:date="2024-06-28T12:25:00Z">
        <w:r w:rsidR="00670566">
          <w:rPr>
            <w:rFonts w:cs="Times New Roman"/>
          </w:rPr>
          <w:t xml:space="preserve">ely on broadleaf </w:t>
        </w:r>
      </w:ins>
      <w:ins w:id="70" w:author="Katherine Hayes" w:date="2024-07-04T13:36:00Z">
        <w:r w:rsidR="006175C9">
          <w:rPr>
            <w:rFonts w:cs="Times New Roman"/>
          </w:rPr>
          <w:t xml:space="preserve">forests </w:t>
        </w:r>
      </w:ins>
      <w:ins w:id="71" w:author="Katherine Hayes" w:date="2024-06-28T12:25:00Z">
        <w:r w:rsidR="00670566">
          <w:rPr>
            <w:rFonts w:cs="Times New Roman"/>
          </w:rPr>
          <w:t>as fire breaks (Whitman et al. 2024).</w:t>
        </w:r>
      </w:ins>
      <w:del w:id="72" w:author="Katherine Hayes" w:date="2024-06-28T12:25:00Z">
        <w:r w:rsidR="000E2E4A" w:rsidRPr="001F473C" w:rsidDel="00670566">
          <w:rPr>
            <w:rFonts w:cs="Times New Roman"/>
          </w:rPr>
          <w:delText>.</w:delText>
        </w:r>
      </w:del>
      <w:r w:rsidR="000E2E4A" w:rsidRPr="001F473C">
        <w:rPr>
          <w:rFonts w:cs="Times New Roman"/>
        </w:rPr>
        <w:t xml:space="preserve"> </w:t>
      </w:r>
      <w:del w:id="73" w:author="Katherine Hayes" w:date="2024-06-28T12:25:00Z">
        <w:r w:rsidR="0078191D" w:rsidRPr="001F473C" w:rsidDel="00EB4373">
          <w:rPr>
            <w:rFonts w:cs="Times New Roman"/>
          </w:rPr>
          <w:delText>Following that logic</w:delText>
        </w:r>
      </w:del>
      <w:ins w:id="74" w:author="Katherine Hayes" w:date="2024-06-28T12:25:00Z">
        <w:r w:rsidR="00EB4373">
          <w:rPr>
            <w:rFonts w:cs="Times New Roman"/>
          </w:rPr>
          <w:t xml:space="preserve">Based on </w:t>
        </w:r>
      </w:ins>
      <w:ins w:id="75" w:author="Katherine Hayes" w:date="2024-06-28T15:04:00Z">
        <w:r w:rsidR="00BB5406">
          <w:rPr>
            <w:rFonts w:cs="Times New Roman"/>
          </w:rPr>
          <w:t xml:space="preserve">the </w:t>
        </w:r>
      </w:ins>
      <w:ins w:id="76" w:author="Katherine Hayes" w:date="2024-06-28T12:25:00Z">
        <w:r w:rsidR="00EB4373">
          <w:rPr>
            <w:rFonts w:cs="Times New Roman"/>
          </w:rPr>
          <w:t>higher foliar moisture</w:t>
        </w:r>
      </w:ins>
      <w:ins w:id="77" w:author="Katherine Hayes" w:date="2024-06-28T15:04:00Z">
        <w:r w:rsidR="00BB5406">
          <w:rPr>
            <w:rFonts w:cs="Times New Roman"/>
          </w:rPr>
          <w:t xml:space="preserve"> of broadleaf individuals</w:t>
        </w:r>
      </w:ins>
      <w:r w:rsidRPr="001F473C">
        <w:rPr>
          <w:rFonts w:cs="Times New Roman"/>
        </w:rPr>
        <w:t xml:space="preserve">, </w:t>
      </w:r>
      <w:ins w:id="78" w:author="Katherine Hayes" w:date="2024-06-28T12:25:00Z">
        <w:r w:rsidR="00EB4373">
          <w:rPr>
            <w:rFonts w:cs="Times New Roman"/>
          </w:rPr>
          <w:t>seve</w:t>
        </w:r>
      </w:ins>
      <w:ins w:id="79" w:author="Katherine Hayes" w:date="2024-06-28T12:26:00Z">
        <w:r w:rsidR="00EB4373">
          <w:rPr>
            <w:rFonts w:cs="Times New Roman"/>
          </w:rPr>
          <w:t>ral have hypothesized that an</w:t>
        </w:r>
      </w:ins>
      <w:del w:id="80" w:author="Katherine Hayes" w:date="2024-06-28T12:25:00Z">
        <w:r w:rsidR="00BA3D3D" w:rsidRPr="001F473C" w:rsidDel="00EB4373">
          <w:rPr>
            <w:rFonts w:cs="Times New Roman"/>
          </w:rPr>
          <w:delText>an</w:delText>
        </w:r>
      </w:del>
      <w:r w:rsidRPr="001F473C">
        <w:rPr>
          <w:rFonts w:cs="Times New Roman"/>
        </w:rPr>
        <w:t xml:space="preserve"> increased presence of </w:t>
      </w:r>
      <w:ins w:id="81" w:author="Katherine Hayes" w:date="2024-06-28T12:26:00Z">
        <w:r w:rsidR="00EB4373">
          <w:rPr>
            <w:rFonts w:cs="Times New Roman"/>
          </w:rPr>
          <w:t xml:space="preserve">broadleaf </w:t>
        </w:r>
      </w:ins>
      <w:del w:id="82" w:author="Katherine Hayes" w:date="2024-06-28T12:26:00Z">
        <w:r w:rsidRPr="001F473C" w:rsidDel="00EB4373">
          <w:rPr>
            <w:rFonts w:cs="Times New Roman"/>
          </w:rPr>
          <w:delText xml:space="preserve">deciduous </w:delText>
        </w:r>
      </w:del>
      <w:r w:rsidRPr="001F473C">
        <w:rPr>
          <w:rFonts w:cs="Times New Roman"/>
        </w:rPr>
        <w:t xml:space="preserve">species </w:t>
      </w:r>
      <w:r w:rsidR="00BA3D3D" w:rsidRPr="001F473C">
        <w:rPr>
          <w:rFonts w:cs="Times New Roman"/>
        </w:rPr>
        <w:t>across</w:t>
      </w:r>
      <w:r w:rsidRPr="001F473C">
        <w:rPr>
          <w:rFonts w:cs="Times New Roman"/>
        </w:rPr>
        <w:t xml:space="preserve"> </w:t>
      </w:r>
      <w:r w:rsidR="00BA3D3D" w:rsidRPr="001F473C">
        <w:rPr>
          <w:rFonts w:cs="Times New Roman"/>
        </w:rPr>
        <w:t>boreal forests</w:t>
      </w:r>
      <w:r w:rsidRPr="001F473C">
        <w:rPr>
          <w:rFonts w:cs="Times New Roman"/>
        </w:rPr>
        <w:t xml:space="preserve"> </w:t>
      </w:r>
      <w:r w:rsidR="0078191D" w:rsidRPr="001F473C">
        <w:rPr>
          <w:rFonts w:cs="Times New Roman"/>
        </w:rPr>
        <w:t xml:space="preserve">could </w:t>
      </w:r>
      <w:r w:rsidRPr="001F473C">
        <w:rPr>
          <w:rFonts w:cs="Times New Roman"/>
        </w:rPr>
        <w:t xml:space="preserve">enable negative feedbacks to future fire </w:t>
      </w:r>
      <w:r w:rsidR="00FD4FE0">
        <w:rPr>
          <w:rFonts w:cs="Times New Roman"/>
        </w:rPr>
        <w:fldChar w:fldCharType="begin"/>
      </w:r>
      <w:r w:rsidR="002F27A8">
        <w:rPr>
          <w:rFonts w:cs="Times New Roman"/>
        </w:rPr>
        <w:instrText xml:space="preserve"> ADDIN ZOTERO_ITEM CSL_CITATION {"citationID":"4erloY1L","properties":{"formattedCitation":"(Brubaker et al., 2009)","plainCitation":"(Brubaker et al., 2009)","noteIndex":0},"citationItems":[{"id":859,"uris":["http://zotero.org/users/10601290/items/ZQ4JM28M"],"itemData":{"id":859,"type":"article-journal","abstract":"Interactions between vegetation and ﬁre have the potential to overshadow direct effects of climate change on ﬁre regimes in boreal forests of North America. We develop methods to compare sediment-charcoal records with ﬁre regimes simulated by an ecological model, ALFRESCO (Alaskan Frame-based Ecosystem Code) and apply these methods to evaluate potential causes of a mid-Holocene ﬁre-regime shift in boreal forests of the southcentral Brooks Range, Alaska, USA. Fire-return intervals (FRIs, number of years between ﬁres) are estimated over the past 7000 calibrated 14C years (7–0 kyr BP [before present]) from short-term variations in charcoal accumulation rates (CHARs) at three lakes, and an index of area burned is inferred from long-term CHARs at these sites. ALFRESCO simulations of FRIs and annual area burned are based on prescribed vegetation and climate for 7–5 kyr BP and 5–0 kyr BP, inferred from pollen and stomata records and qualitative paleoclimate proxies. Two sets of experiments examine potential causes of increased burning between 7–5 and 5–0 kyr BP. (1) Static-vegetation scenarios: white spruce dominates with static mean temperature and total precipitation of the growing season for 7–0 kyr BP or with decreased temperature and/or increased precipitation for 5–0 kyr BP. (2) Changed-vegetation scenarios: black spruce dominates 5–0 kyr BP, with static temperature and precipitation or decreased temperature and/or increased precipitation. Median FRIs decreased between 7–5 and 5–0 kyr BP in empirical data and changed-vegetation scenarios but remained relatively constant in static-vegetation scenarios. Median empirical and simulated FRIs are not statistically different for 7–5 kyr BP and for two changed-vegetation scenarios (temperature decrease, precipitation increase) for 5–0 kyr BP. In these scenarios, cooler temperatures or increased precipitation dampened the effect of increased landscape ﬂammability resulting from the increase in black spruce. CHAR records and all changed-vegetation scenarios indicate long-term increases in area burned between 7–5 and 5–0 kyr BP. The similarity of CHAR and ALFRESCO results demonstrates the compatibility of these independent data sets for investigating ecological mechanisms causing past ﬁre-regime changes. The ﬁnding that vegetation ﬂammability was a major driver of Holocene ﬁre regimes is consistent with other investigations that suggest that landscape fuel characteristics will mediate the direct effects of future climate change on boreal ﬁre regimes.","container-title":"Ecology","DOI":"10.1890/08-0797.1","ISSN":"0012-9658","issue":"7","journalAbbreviation":"Ecology","language":"en","page":"1788-1801","source":"DOI.org (Crossref)","title":"Linking sediment-charcoal records and ecological modeling to understand causes of fire-regime change in boreal forests","volume":"90","author":[{"family":"Brubaker","given":"Linda B."},{"family":"Higuera","given":"Philip E."},{"family":"Rupp","given":"T. Scott"},{"family":"Olson","given":"Mark A."},{"family":"Anderson","given":"Patricia M."},{"family":"Hu","given":"Feng Sheng"}],"issued":{"date-parts":[["2009",7]]},"citation-key":"Brubaker_2009"}}],"schema":"https://github.com/citation-style-language/schema/raw/master/csl-citation.json"} </w:instrText>
      </w:r>
      <w:r w:rsidR="00FD4FE0">
        <w:rPr>
          <w:rFonts w:cs="Times New Roman"/>
        </w:rPr>
        <w:fldChar w:fldCharType="separate"/>
      </w:r>
      <w:r w:rsidR="00A963AA">
        <w:rPr>
          <w:rFonts w:cs="Times New Roman"/>
          <w:noProof/>
        </w:rPr>
        <w:t>(Brubaker et al., 2009)</w:t>
      </w:r>
      <w:r w:rsidR="00FD4FE0">
        <w:rPr>
          <w:rFonts w:cs="Times New Roman"/>
        </w:rPr>
        <w:fldChar w:fldCharType="end"/>
      </w:r>
      <w:r w:rsidR="002F27A8">
        <w:rPr>
          <w:rFonts w:cs="Times New Roman"/>
        </w:rPr>
        <w:t>,</w:t>
      </w:r>
      <w:r w:rsidRPr="001F473C">
        <w:rPr>
          <w:rFonts w:cs="Times New Roman"/>
        </w:rPr>
        <w:t xml:space="preserve"> </w:t>
      </w:r>
      <w:del w:id="83" w:author="Katherine Hayes" w:date="2024-03-20T13:30:00Z">
        <w:r w:rsidRPr="001F473C" w:rsidDel="001470CC">
          <w:rPr>
            <w:rFonts w:cs="Times New Roman"/>
          </w:rPr>
          <w:delText>also referred</w:delText>
        </w:r>
      </w:del>
      <w:proofErr w:type="spellStart"/>
      <w:ins w:id="84" w:author="Katherine Hayes" w:date="2024-03-20T13:30:00Z">
        <w:r w:rsidR="001470CC">
          <w:rPr>
            <w:rFonts w:cs="Times New Roman"/>
          </w:rPr>
          <w:t>i.e.,</w:t>
        </w:r>
      </w:ins>
      <w:del w:id="85" w:author="Katherine Hayes" w:date="2024-03-20T13:30:00Z">
        <w:r w:rsidRPr="001F473C" w:rsidDel="001470CC">
          <w:rPr>
            <w:rFonts w:cs="Times New Roman"/>
          </w:rPr>
          <w:delText xml:space="preserve"> to as </w:delText>
        </w:r>
      </w:del>
      <w:r w:rsidRPr="001F473C">
        <w:rPr>
          <w:rFonts w:cs="Times New Roman"/>
        </w:rPr>
        <w:t>‘self</w:t>
      </w:r>
      <w:proofErr w:type="spellEnd"/>
      <w:r w:rsidRPr="001F473C">
        <w:rPr>
          <w:rFonts w:cs="Times New Roman"/>
        </w:rPr>
        <w:t xml:space="preserve">-regulation’ </w:t>
      </w:r>
      <w:r w:rsidR="002F27A8">
        <w:rPr>
          <w:rFonts w:cs="Times New Roman"/>
        </w:rPr>
        <w:fldChar w:fldCharType="begin"/>
      </w:r>
      <w:r w:rsidR="002F27A8">
        <w:rPr>
          <w:rFonts w:cs="Times New Roman"/>
        </w:rPr>
        <w:instrText xml:space="preserve"> ADDIN ZOTERO_ITEM CSL_CITATION {"citationID":"LqXw1Z79","properties":{"formattedCitation":"(Hart et al., 2019; Parks et al., 2015)","plainCitation":"(Hart et al., 2019; Parks et al., 2015)","noteIndex":0},"citationItems":[{"id":1136,"uris":["http://zotero.org/users/10601290/items/BMHJUY89"],"itemData":{"id":1136,"type":"article-journal","abstract":"Future changes in climate are widely anticipated to increase fire frequency, particularly in boreal forests where extreme warming is expected to occur. Feedbacks between vegetation and fire may modify the direct effects of warming on fire activity and shape ecological responses to changing fire frequency. We investigate these interactions using extensive field data from the Boreal Shield of Saskatchewan, Canada, a region where &gt;40% of the forest has burned in the past 30 years. We use geospatial and field data to assess the resistance and resilience of eight common vegetation states to frequent fire by quantifying the occurrence of short‐interval fires and their effect on recovery to a similar vegetation state. These empirical relationships are combined with data from published literature to parameterize a spatially explicit, state‐and‐transition simulation model of fire and forest succession. We use this model to ask if and how: (a) feedbacks between vegetation and wildfire may modify fire activity on the landscape, and (b) more frequent fire may affect landscape forest composition and age structure. Both field and GIS data suggest the probability of fire is low in the initial decades after fire, supporting the hypothesis that fuel accumulation may exert a negative feedback on fire frequency. Field observations of pre‐ and postfire composition indicate that switches in forest state are more likely in conifer stands that burn at a young age, supporting the hypothesis that resilience is lower in immature stands. Stands dominated by deciduous trees or jack pine were generally resilient to fire, while mixed conifer and well‐drained spruce forests were less resilient. However, simulation modeling suggests increased fire activity may result in large changes in forest age structure and composition, despite the feedbacks between vegetation–fire likely to occur with increased fire activity.","container-title":"Global Change Biology","DOI":"10.1111/gcb.14550","ISSN":"1354-1013, 1365-2486","issue":"3","journalAbbreviation":"Glob Change Biol","language":"en","page":"869-884","source":"DOI.org (Crossref)","title":"Examining forest resilience to changing fire frequency in a fire‐prone region of boreal forest","volume":"25","author":[{"family":"Hart","given":"Sarah J."},{"family":"Henkelman","given":"Jonathan"},{"family":"McLoughlin","given":"Philip D."},{"family":"Nielsen","given":"Scott E."},{"family":"Truchon‐Savard","given":"Alexandre"},{"family":"Johnstone","given":"Jill F."}],"issued":{"date-parts":[["2019",3]]},"citation-key":"Hart_2019"}},{"id":474,"uris":["http://zotero.org/users/10601290/items/G2HJ4RG5"],"itemData":{"id":474,"type":"article-journal","abstract":"Theory suggests that natural fire regimes can result in landscapes that are both self‐ regulating and resilient to fire. For example, because fires consume fuel, they may create barriers to the spread of future fires, thereby regulating fire size. Top‐down controls such as …","container-title":"Ecological","note":"publisher: Wiley Online Library","title":"Wildland fire as a self‐regulating mechanism: the role of previous burns and weather in limiting fire progression","author":[{"family":"Parks","given":"S A"},{"family":"Holsinger","given":"L M"},{"family":"Miller","given":"C"},{"literal":"others"}],"issued":{"date-parts":[["2015"]]},"citation-key":"Parks_2015"}}],"schema":"https://github.com/citation-style-language/schema/raw/master/csl-citation.json"} </w:instrText>
      </w:r>
      <w:r w:rsidR="002F27A8">
        <w:rPr>
          <w:rFonts w:cs="Times New Roman"/>
        </w:rPr>
        <w:fldChar w:fldCharType="separate"/>
      </w:r>
      <w:r w:rsidR="00A963AA">
        <w:rPr>
          <w:rFonts w:cs="Times New Roman"/>
          <w:noProof/>
        </w:rPr>
        <w:t>(Hart et al., 2019; Parks et al., 2015)</w:t>
      </w:r>
      <w:r w:rsidR="002F27A8">
        <w:rPr>
          <w:rFonts w:cs="Times New Roman"/>
        </w:rPr>
        <w:fldChar w:fldCharType="end"/>
      </w:r>
      <w:r w:rsidR="002F27A8">
        <w:rPr>
          <w:rFonts w:cs="Times New Roman"/>
        </w:rPr>
        <w:t xml:space="preserve">. </w:t>
      </w:r>
    </w:p>
    <w:p w14:paraId="7D370C2F" w14:textId="608D76A2" w:rsidR="000E2E4A" w:rsidRPr="001F473C" w:rsidRDefault="00E749C9" w:rsidP="000E2E4A">
      <w:pPr>
        <w:ind w:firstLine="720"/>
        <w:rPr>
          <w:rFonts w:cs="Times New Roman"/>
        </w:rPr>
      </w:pPr>
      <w:r w:rsidRPr="001F473C">
        <w:rPr>
          <w:rFonts w:cs="Times New Roman"/>
        </w:rPr>
        <w:t xml:space="preserve">However, the strength, reliability, and potential duration of </w:t>
      </w:r>
      <w:ins w:id="86" w:author="Katherine Hayes" w:date="2024-06-28T12:26:00Z">
        <w:r w:rsidR="00EB4373">
          <w:rPr>
            <w:rFonts w:cs="Times New Roman"/>
          </w:rPr>
          <w:t xml:space="preserve">boreal </w:t>
        </w:r>
      </w:ins>
      <w:r w:rsidRPr="001F473C">
        <w:rPr>
          <w:rFonts w:cs="Times New Roman"/>
        </w:rPr>
        <w:t>self-regulation remains unclear, given t</w:t>
      </w:r>
      <w:r w:rsidR="00CF79B8" w:rsidRPr="001F473C">
        <w:rPr>
          <w:rFonts w:cs="Times New Roman"/>
        </w:rPr>
        <w:t xml:space="preserve">wo factors: one, </w:t>
      </w:r>
      <w:del w:id="87" w:author="Katherine Hayes" w:date="2024-03-25T11:58:00Z">
        <w:r w:rsidR="00CF79B8" w:rsidRPr="001F473C" w:rsidDel="00211568">
          <w:rPr>
            <w:rFonts w:cs="Times New Roman"/>
          </w:rPr>
          <w:delText>t</w:delText>
        </w:r>
        <w:r w:rsidRPr="001F473C" w:rsidDel="00211568">
          <w:rPr>
            <w:rFonts w:cs="Times New Roman"/>
          </w:rPr>
          <w:delText xml:space="preserve">hat </w:delText>
        </w:r>
      </w:del>
      <w:r w:rsidRPr="001F473C">
        <w:rPr>
          <w:rFonts w:cs="Times New Roman"/>
        </w:rPr>
        <w:t xml:space="preserve">ongoing reburning </w:t>
      </w:r>
      <w:ins w:id="88" w:author="Katherine Hayes" w:date="2024-06-28T12:27:00Z">
        <w:r w:rsidR="00EB4373">
          <w:rPr>
            <w:rFonts w:cs="Times New Roman"/>
          </w:rPr>
          <w:t>may shift forest</w:t>
        </w:r>
      </w:ins>
      <w:del w:id="89" w:author="Katherine Hayes" w:date="2024-06-28T12:27:00Z">
        <w:r w:rsidRPr="001F473C" w:rsidDel="00EB4373">
          <w:rPr>
            <w:rFonts w:cs="Times New Roman"/>
          </w:rPr>
          <w:delText>is shifting</w:delText>
        </w:r>
      </w:del>
      <w:r w:rsidRPr="001F473C">
        <w:rPr>
          <w:rFonts w:cs="Times New Roman"/>
        </w:rPr>
        <w:t xml:space="preserve"> community composition outside historic norms</w:t>
      </w:r>
      <w:ins w:id="90" w:author="Katherine Hayes" w:date="2024-03-25T11:58:00Z">
        <w:r w:rsidR="00211568">
          <w:rPr>
            <w:rFonts w:cs="Times New Roman"/>
          </w:rPr>
          <w:t xml:space="preserve"> (Hayes and Bu</w:t>
        </w:r>
      </w:ins>
      <w:ins w:id="91" w:author="Katherine Hayes" w:date="2024-03-25T11:59:00Z">
        <w:r w:rsidR="00211568">
          <w:rPr>
            <w:rFonts w:cs="Times New Roman"/>
          </w:rPr>
          <w:t>ma, 2021)</w:t>
        </w:r>
      </w:ins>
      <w:r w:rsidR="00CF79B8" w:rsidRPr="001F473C">
        <w:rPr>
          <w:rFonts w:cs="Times New Roman"/>
        </w:rPr>
        <w:t xml:space="preserve"> and two, extreme fire weather </w:t>
      </w:r>
      <w:r w:rsidR="000B190E" w:rsidRPr="001F473C">
        <w:rPr>
          <w:rFonts w:cs="Times New Roman"/>
        </w:rPr>
        <w:t xml:space="preserve">conditions </w:t>
      </w:r>
      <w:r w:rsidR="00CF79B8" w:rsidRPr="001F473C">
        <w:rPr>
          <w:rFonts w:cs="Times New Roman"/>
        </w:rPr>
        <w:t>may overwhelm foliar moisture constraints</w:t>
      </w:r>
      <w:r w:rsidRPr="001F473C">
        <w:rPr>
          <w:rFonts w:cs="Times New Roman"/>
        </w:rPr>
        <w:t>.</w:t>
      </w:r>
      <w:r w:rsidR="00EF1F80" w:rsidRPr="001F473C">
        <w:rPr>
          <w:rFonts w:cs="Times New Roman"/>
        </w:rPr>
        <w:t xml:space="preserve"> To </w:t>
      </w:r>
      <w:r w:rsidR="00CF79B8" w:rsidRPr="001F473C">
        <w:rPr>
          <w:rFonts w:cs="Times New Roman"/>
        </w:rPr>
        <w:t>better evaluate</w:t>
      </w:r>
      <w:r w:rsidR="00EF1F80" w:rsidRPr="001F473C">
        <w:rPr>
          <w:rFonts w:cs="Times New Roman"/>
        </w:rPr>
        <w:t xml:space="preserve"> </w:t>
      </w:r>
      <w:r w:rsidR="000E2E4A" w:rsidRPr="001F473C">
        <w:rPr>
          <w:rFonts w:cs="Times New Roman"/>
        </w:rPr>
        <w:t xml:space="preserve">the </w:t>
      </w:r>
      <w:r w:rsidR="00CF79B8" w:rsidRPr="001F473C">
        <w:rPr>
          <w:rFonts w:cs="Times New Roman"/>
        </w:rPr>
        <w:t xml:space="preserve">potential </w:t>
      </w:r>
      <w:r w:rsidR="000E2E4A" w:rsidRPr="001F473C">
        <w:rPr>
          <w:rFonts w:cs="Times New Roman"/>
        </w:rPr>
        <w:t xml:space="preserve">strength of </w:t>
      </w:r>
      <w:del w:id="92" w:author="Katherine Hayes" w:date="2024-06-28T12:27:00Z">
        <w:r w:rsidR="000E2E4A" w:rsidRPr="001F473C" w:rsidDel="00EB4373">
          <w:rPr>
            <w:rFonts w:cs="Times New Roman"/>
          </w:rPr>
          <w:delText xml:space="preserve">deciduous </w:delText>
        </w:r>
      </w:del>
      <w:ins w:id="93" w:author="Katherine Hayes" w:date="2024-06-28T12:27:00Z">
        <w:r w:rsidR="00EB4373">
          <w:rPr>
            <w:rFonts w:cs="Times New Roman"/>
          </w:rPr>
          <w:t>broadleaf</w:t>
        </w:r>
        <w:r w:rsidR="00EB4373" w:rsidRPr="001F473C">
          <w:rPr>
            <w:rFonts w:cs="Times New Roman"/>
          </w:rPr>
          <w:t xml:space="preserve"> </w:t>
        </w:r>
      </w:ins>
      <w:r w:rsidR="000E2E4A" w:rsidRPr="001F473C">
        <w:rPr>
          <w:rFonts w:cs="Times New Roman"/>
        </w:rPr>
        <w:t>self-</w:t>
      </w:r>
      <w:r w:rsidR="000E2E4A" w:rsidRPr="001F473C">
        <w:rPr>
          <w:rFonts w:cs="Times New Roman"/>
        </w:rPr>
        <w:lastRenderedPageBreak/>
        <w:t xml:space="preserve">regulation </w:t>
      </w:r>
      <w:r w:rsidR="00BA3D3D" w:rsidRPr="001F473C">
        <w:rPr>
          <w:rFonts w:cs="Times New Roman"/>
        </w:rPr>
        <w:t>in boreal forests</w:t>
      </w:r>
      <w:r w:rsidR="00CF79B8" w:rsidRPr="001F473C">
        <w:rPr>
          <w:rFonts w:cs="Times New Roman"/>
        </w:rPr>
        <w:t xml:space="preserve"> under warming conditions</w:t>
      </w:r>
      <w:r w:rsidR="00EF1F80" w:rsidRPr="001F473C">
        <w:rPr>
          <w:rFonts w:cs="Times New Roman"/>
        </w:rPr>
        <w:t>, we</w:t>
      </w:r>
      <w:r w:rsidR="00BA3D3D" w:rsidRPr="001F473C">
        <w:rPr>
          <w:rFonts w:cs="Times New Roman"/>
        </w:rPr>
        <w:t xml:space="preserve"> </w:t>
      </w:r>
      <w:r w:rsidR="00CF79B8" w:rsidRPr="001F473C">
        <w:rPr>
          <w:rFonts w:cs="Times New Roman"/>
        </w:rPr>
        <w:t xml:space="preserve">need a </w:t>
      </w:r>
      <w:del w:id="94" w:author="Katherine Hayes" w:date="2024-03-25T11:59:00Z">
        <w:r w:rsidR="00CF79B8" w:rsidRPr="001F473C" w:rsidDel="00211568">
          <w:rPr>
            <w:rFonts w:cs="Times New Roman"/>
          </w:rPr>
          <w:delText xml:space="preserve">better </w:delText>
        </w:r>
      </w:del>
      <w:ins w:id="95" w:author="Katherine Hayes" w:date="2024-03-25T11:59:00Z">
        <w:r w:rsidR="00211568">
          <w:rPr>
            <w:rFonts w:cs="Times New Roman"/>
          </w:rPr>
          <w:t>stronger</w:t>
        </w:r>
        <w:r w:rsidR="00211568" w:rsidRPr="001F473C">
          <w:rPr>
            <w:rFonts w:cs="Times New Roman"/>
          </w:rPr>
          <w:t xml:space="preserve"> </w:t>
        </w:r>
      </w:ins>
      <w:r w:rsidR="00CF79B8" w:rsidRPr="001F473C">
        <w:rPr>
          <w:rFonts w:cs="Times New Roman"/>
        </w:rPr>
        <w:t xml:space="preserve">understanding of </w:t>
      </w:r>
      <w:ins w:id="96" w:author="Katherine Hayes" w:date="2024-06-28T15:04:00Z">
        <w:r w:rsidR="00BB5406">
          <w:rPr>
            <w:rFonts w:cs="Times New Roman"/>
          </w:rPr>
          <w:t>potentia</w:t>
        </w:r>
      </w:ins>
      <w:ins w:id="97" w:author="Katherine Hayes" w:date="2024-06-28T15:05:00Z">
        <w:r w:rsidR="00BB5406">
          <w:rPr>
            <w:rFonts w:cs="Times New Roman"/>
          </w:rPr>
          <w:t xml:space="preserve">l </w:t>
        </w:r>
      </w:ins>
      <w:r w:rsidR="00CF79B8" w:rsidRPr="001F473C">
        <w:rPr>
          <w:rFonts w:cs="Times New Roman"/>
        </w:rPr>
        <w:t xml:space="preserve">fire behavior in </w:t>
      </w:r>
      <w:r w:rsidR="000E2E4A" w:rsidRPr="001F473C">
        <w:rPr>
          <w:rFonts w:cs="Times New Roman"/>
        </w:rPr>
        <w:t xml:space="preserve">emerging </w:t>
      </w:r>
      <w:ins w:id="98" w:author="Katherine Hayes" w:date="2024-06-28T12:27:00Z">
        <w:r w:rsidR="00EB4373">
          <w:rPr>
            <w:rFonts w:cs="Times New Roman"/>
          </w:rPr>
          <w:t>broadleaf</w:t>
        </w:r>
      </w:ins>
      <w:del w:id="99" w:author="Katherine Hayes" w:date="2024-06-28T12:27:00Z">
        <w:r w:rsidR="00CF79B8" w:rsidRPr="001F473C" w:rsidDel="00EB4373">
          <w:rPr>
            <w:rFonts w:cs="Times New Roman"/>
          </w:rPr>
          <w:delText>deciduous</w:delText>
        </w:r>
      </w:del>
      <w:r w:rsidR="00CF79B8" w:rsidRPr="001F473C">
        <w:rPr>
          <w:rFonts w:cs="Times New Roman"/>
        </w:rPr>
        <w:t xml:space="preserve"> </w:t>
      </w:r>
      <w:r w:rsidR="000B190E" w:rsidRPr="001F473C">
        <w:rPr>
          <w:rFonts w:cs="Times New Roman"/>
        </w:rPr>
        <w:t>regeneration</w:t>
      </w:r>
      <w:r w:rsidR="00CF79B8" w:rsidRPr="001F473C">
        <w:rPr>
          <w:rFonts w:cs="Times New Roman"/>
        </w:rPr>
        <w:t>.</w:t>
      </w:r>
    </w:p>
    <w:p w14:paraId="0BFC2BED" w14:textId="760B0571" w:rsidR="00F11388" w:rsidRPr="001F473C" w:rsidDel="00BB5406" w:rsidRDefault="00BB5406" w:rsidP="00714DBF">
      <w:pPr>
        <w:ind w:firstLine="720"/>
        <w:rPr>
          <w:del w:id="100" w:author="Katherine Hayes" w:date="2024-06-28T15:05:00Z"/>
          <w:rFonts w:cs="Times New Roman"/>
          <w:color w:val="000000" w:themeColor="text1"/>
        </w:rPr>
      </w:pPr>
      <w:ins w:id="101" w:author="Katherine Hayes" w:date="2024-06-28T15:06:00Z">
        <w:r>
          <w:rPr>
            <w:rFonts w:cs="Times New Roman"/>
            <w:color w:val="000000" w:themeColor="text1"/>
          </w:rPr>
          <w:t>At a stand level, given</w:t>
        </w:r>
      </w:ins>
      <w:del w:id="102" w:author="Katherine Hayes" w:date="2024-06-28T15:05:00Z">
        <w:r w:rsidR="00F11388" w:rsidRPr="001F473C" w:rsidDel="00BB5406">
          <w:rPr>
            <w:rFonts w:cs="Times New Roman"/>
            <w:color w:val="000000" w:themeColor="text1"/>
          </w:rPr>
          <w:delText xml:space="preserve">Fire behavior is a product of </w:delText>
        </w:r>
      </w:del>
      <w:del w:id="103" w:author="Katherine Hayes" w:date="2024-03-20T13:30:00Z">
        <w:r w:rsidR="00F11388" w:rsidRPr="001F473C" w:rsidDel="001470CC">
          <w:rPr>
            <w:rFonts w:cs="Times New Roman"/>
            <w:color w:val="000000" w:themeColor="text1"/>
          </w:rPr>
          <w:delText xml:space="preserve">how a fire responds to </w:delText>
        </w:r>
      </w:del>
      <w:del w:id="104" w:author="Katherine Hayes" w:date="2024-06-28T15:05:00Z">
        <w:r w:rsidR="00F11388" w:rsidRPr="001F473C" w:rsidDel="00BB5406">
          <w:rPr>
            <w:rFonts w:cs="Times New Roman"/>
            <w:color w:val="000000" w:themeColor="text1"/>
          </w:rPr>
          <w:delText xml:space="preserve">the interactions </w:delText>
        </w:r>
      </w:del>
      <w:del w:id="105" w:author="Katherine Hayes" w:date="2024-03-25T11:59:00Z">
        <w:r w:rsidR="00F11388" w:rsidRPr="001F473C" w:rsidDel="00211568">
          <w:rPr>
            <w:rFonts w:cs="Times New Roman"/>
            <w:color w:val="000000" w:themeColor="text1"/>
          </w:rPr>
          <w:delText>of</w:delText>
        </w:r>
      </w:del>
      <w:del w:id="106" w:author="Katherine Hayes" w:date="2024-06-28T15:05:00Z">
        <w:r w:rsidR="00F11388" w:rsidRPr="001F473C" w:rsidDel="00BB5406">
          <w:rPr>
            <w:rFonts w:cs="Times New Roman"/>
            <w:color w:val="000000" w:themeColor="text1"/>
          </w:rPr>
          <w:delText xml:space="preserve"> fuel, weather and topography. While topography plays an important role in fire behavior in forests of Interior Alaska, here we focus on how changing fuel and changing fire weather conditions may alter how </w:delText>
        </w:r>
      </w:del>
      <w:del w:id="107" w:author="Katherine Hayes" w:date="2024-06-28T12:45:00Z">
        <w:r w:rsidR="00F11388" w:rsidRPr="001F473C" w:rsidDel="00AD7F53">
          <w:rPr>
            <w:rFonts w:cs="Times New Roman"/>
            <w:color w:val="000000" w:themeColor="text1"/>
          </w:rPr>
          <w:delText xml:space="preserve">deciduous </w:delText>
        </w:r>
      </w:del>
      <w:del w:id="108" w:author="Katherine Hayes" w:date="2024-06-28T15:05:00Z">
        <w:r w:rsidR="00F11388" w:rsidRPr="001F473C" w:rsidDel="00BB5406">
          <w:rPr>
            <w:rFonts w:cs="Times New Roman"/>
            <w:color w:val="000000" w:themeColor="text1"/>
          </w:rPr>
          <w:delText xml:space="preserve">stands burn. </w:delText>
        </w:r>
      </w:del>
    </w:p>
    <w:p w14:paraId="53329F3F" w14:textId="608B05E4" w:rsidR="000E2E4A" w:rsidRPr="001F473C" w:rsidRDefault="00211568" w:rsidP="00E222F1">
      <w:pPr>
        <w:ind w:firstLine="720"/>
        <w:rPr>
          <w:rFonts w:cs="Times New Roman"/>
          <w:color w:val="000000" w:themeColor="text1"/>
        </w:rPr>
      </w:pPr>
      <w:ins w:id="109" w:author="Katherine Hayes" w:date="2024-03-25T12:02:00Z">
        <w:r>
          <w:rPr>
            <w:rFonts w:cs="Times New Roman"/>
            <w:color w:val="000000" w:themeColor="text1"/>
          </w:rPr>
          <w:t xml:space="preserve"> adequate </w:t>
        </w:r>
      </w:ins>
      <w:ins w:id="110" w:author="Katherine Hayes" w:date="2024-06-28T15:05:00Z">
        <w:r w:rsidR="00BB5406">
          <w:rPr>
            <w:rFonts w:cs="Times New Roman"/>
            <w:color w:val="000000" w:themeColor="text1"/>
          </w:rPr>
          <w:t xml:space="preserve">fire </w:t>
        </w:r>
      </w:ins>
      <w:ins w:id="111" w:author="Katherine Hayes" w:date="2024-03-25T12:02:00Z">
        <w:r>
          <w:rPr>
            <w:rFonts w:cs="Times New Roman"/>
            <w:color w:val="000000" w:themeColor="text1"/>
          </w:rPr>
          <w:t>weather conditions</w:t>
        </w:r>
      </w:ins>
      <w:ins w:id="112" w:author="Katherine Hayes" w:date="2024-06-28T15:06:00Z">
        <w:r w:rsidR="00BB5406">
          <w:rPr>
            <w:rFonts w:cs="Times New Roman"/>
            <w:color w:val="000000" w:themeColor="text1"/>
          </w:rPr>
          <w:t>,</w:t>
        </w:r>
      </w:ins>
      <w:ins w:id="113" w:author="Katherine Hayes" w:date="2024-03-25T12:02:00Z">
        <w:r>
          <w:rPr>
            <w:rFonts w:cs="Times New Roman"/>
            <w:color w:val="000000" w:themeColor="text1"/>
          </w:rPr>
          <w:t xml:space="preserve"> </w:t>
        </w:r>
      </w:ins>
      <w:ins w:id="114" w:author="Katherine Hayes" w:date="2024-07-01T11:00:00Z">
        <w:r w:rsidR="00E222F1">
          <w:rPr>
            <w:rFonts w:cs="Times New Roman"/>
            <w:color w:val="000000" w:themeColor="text1"/>
          </w:rPr>
          <w:t xml:space="preserve">fire behavior is determined by the </w:t>
        </w:r>
      </w:ins>
      <w:ins w:id="115" w:author="Katherine Hayes" w:date="2024-03-25T12:02:00Z">
        <w:r>
          <w:rPr>
            <w:rFonts w:cs="Times New Roman"/>
            <w:color w:val="000000" w:themeColor="text1"/>
          </w:rPr>
          <w:t>av</w:t>
        </w:r>
      </w:ins>
      <w:ins w:id="116" w:author="Katherine Hayes" w:date="2024-03-25T12:01:00Z">
        <w:r>
          <w:rPr>
            <w:rFonts w:cs="Times New Roman"/>
            <w:color w:val="000000" w:themeColor="text1"/>
          </w:rPr>
          <w:t>ailability and arrangement of fuels</w:t>
        </w:r>
      </w:ins>
      <w:ins w:id="117" w:author="Katherine Hayes" w:date="2024-03-25T12:02:00Z">
        <w:r>
          <w:rPr>
            <w:rFonts w:cs="Times New Roman"/>
            <w:color w:val="000000" w:themeColor="text1"/>
          </w:rPr>
          <w:t>. Both fuel abundance and arrangement</w:t>
        </w:r>
      </w:ins>
      <w:del w:id="118" w:author="Katherine Hayes" w:date="2024-03-25T12:00:00Z">
        <w:r w:rsidR="00F11388" w:rsidRPr="001F473C" w:rsidDel="00211568">
          <w:rPr>
            <w:rFonts w:cs="Times New Roman"/>
            <w:color w:val="000000" w:themeColor="text1"/>
          </w:rPr>
          <w:delText>Both fuel abundance and fuel arrangement are important factors for fire behavior and</w:delText>
        </w:r>
      </w:del>
      <w:del w:id="119" w:author="Katherine Hayes" w:date="2024-03-25T12:02:00Z">
        <w:r w:rsidR="00F11388" w:rsidRPr="001F473C" w:rsidDel="00211568">
          <w:rPr>
            <w:rFonts w:cs="Times New Roman"/>
            <w:color w:val="000000" w:themeColor="text1"/>
          </w:rPr>
          <w:delText xml:space="preserve"> both</w:delText>
        </w:r>
      </w:del>
      <w:r w:rsidR="00F11388" w:rsidRPr="001F473C">
        <w:rPr>
          <w:rFonts w:cs="Times New Roman"/>
          <w:color w:val="000000" w:themeColor="text1"/>
        </w:rPr>
        <w:t xml:space="preserve"> </w:t>
      </w:r>
      <w:r w:rsidR="00F13F84" w:rsidRPr="001F473C">
        <w:rPr>
          <w:rFonts w:cs="Times New Roman"/>
          <w:color w:val="000000" w:themeColor="text1"/>
        </w:rPr>
        <w:t xml:space="preserve">are </w:t>
      </w:r>
      <w:del w:id="120" w:author="Katherine Hayes" w:date="2024-03-25T12:02:00Z">
        <w:r w:rsidR="00F13F84" w:rsidRPr="001F473C" w:rsidDel="00211568">
          <w:rPr>
            <w:rFonts w:cs="Times New Roman"/>
            <w:color w:val="000000" w:themeColor="text1"/>
          </w:rPr>
          <w:delText xml:space="preserve">controlled </w:delText>
        </w:r>
      </w:del>
      <w:ins w:id="121" w:author="Katherine Hayes" w:date="2024-06-28T15:06:00Z">
        <w:r w:rsidR="00BB5406">
          <w:rPr>
            <w:rFonts w:cs="Times New Roman"/>
            <w:color w:val="000000" w:themeColor="text1"/>
          </w:rPr>
          <w:t xml:space="preserve">driven </w:t>
        </w:r>
      </w:ins>
      <w:r w:rsidR="00F13F84" w:rsidRPr="001F473C">
        <w:rPr>
          <w:rFonts w:cs="Times New Roman"/>
          <w:color w:val="000000" w:themeColor="text1"/>
        </w:rPr>
        <w:t>by</w:t>
      </w:r>
      <w:r w:rsidR="00F11388" w:rsidRPr="001F473C">
        <w:rPr>
          <w:rFonts w:cs="Times New Roman"/>
          <w:color w:val="000000" w:themeColor="text1"/>
        </w:rPr>
        <w:t xml:space="preserve"> forest structure and composition</w:t>
      </w:r>
      <w:r w:rsidR="002F27A8">
        <w:rPr>
          <w:rFonts w:cs="Times New Roman"/>
          <w:color w:val="000000" w:themeColor="text1"/>
        </w:rPr>
        <w:t xml:space="preserve"> </w:t>
      </w:r>
      <w:r w:rsidR="002F27A8">
        <w:rPr>
          <w:rFonts w:cs="Times New Roman"/>
          <w:color w:val="000000" w:themeColor="text1"/>
        </w:rPr>
        <w:fldChar w:fldCharType="begin"/>
      </w:r>
      <w:r w:rsidR="002F27A8">
        <w:rPr>
          <w:rFonts w:cs="Times New Roman"/>
          <w:color w:val="000000" w:themeColor="text1"/>
        </w:rPr>
        <w:instrText xml:space="preserve"> ADDIN ZOTERO_ITEM CSL_CITATION {"citationID":"lVVTY7ao","properties":{"formattedCitation":"(Atchley et al., 2021; Parsons et al., 2017)","plainCitation":"(Atchley et al., 2021; Parsons et al., 2017)","noteIndex":0},"citationItems":[{"id":8,"uris":["http://zotero.org/users/10601290/items/4XX8FDVL"],"itemData":{"id":8,"type":"article-journal","abstract":"The distribution of fuels is recognised as a key driver of wildland fire behaviour. However, our understanding of how fuel density heterogeneity affects fire behaviour is limited because of the challenges associated with experiments that isolate fuel heterogeneity from other factors. Advances in fire behaviour modelling and computational resources provide a means to explore fire behaviour responses to fuel heterogeneity. Using an ensemble approach to simulate fire behaviour in a coupled fire–atmosphere model, we systematically tested how fuel density fidelity and heterogeneity shape effective wind characteristics that ultimately affect fire behaviour. Results showed that with increased fuel density fidelity and heterogeneity, fire spread and area burned decreased owing to a combination of fuel discontinuities and increased fine-scale turbulent wind structures that blocked forward fire spread. However, at large characteristic length scales of spatial fuel density, the fire spread and area burned increased because local fuel discontinuity decreased, and wind entrainment into the forest canopy maintained near-surface wind speeds that drove forward fire spread. These results demonstrate the importance of incorporating high-resolution fuel fidelity and heterogeneity information to capture effective wind conditions that improve fire behaviour forecasts.","container-title":"Int. J. Wildland Fire","issue":"3","language":"en","note":"publisher: CSIRO Publishing","page":"179","title":"Effects of fuel spatial distribution on wildland fire behaviour","volume":"30","author":[{"family":"Atchley","given":"Adam L"},{"family":"Linn","given":"Rodman"},{"family":"Jonko","given":"Alex"},{"family":"Hoffman","given":"Chad"},{"family":"Hyman","given":"Jeffrey D"},{"family":"Pimont","given":"Francois"},{"family":"Sieg","given":"Carolyn"},{"family":"Middleton","given":"Richard S"}],"issued":{"date-parts":[["2021"]]},"citation-key":"Atchley_2021"}},{"id":9,"uris":["http://zotero.org/users/10601290/items/4GV44LAH"],"itemData":{"id":9,"type":"article-journal","abstract":"Landscape heterogeneity shapes species distributions, interactions, and fluctuations. Historically, in dry forest ecosystems, low canopy cover and heterogeneous fuel patterns often moderated disturbances like fire. Over the last century, however, increases in canopy cover and more homogeneous patterns have contributed to altered fire regimes with higher fire severity. Fire management strategies emphasize increasing within-stand heterogeneity with aggregated fuel patterns to alter potential fire behavior. Yet, little is known about how such patterns may affect fire behavior, or how sensitive fire behavior changes from fuel patterns are to winds and canopy cover. Here, we used a physics-based fire behavior model, FIRETEC, to explore the impacts of spatially aggregated fuel patterns on the mean and variability of stand-level fire behavior, and to test sensitivity of these effects to wind and canopy cover. Qualitative and quantitative approaches suggest that spatial fuel patterns can significantly affect fire behavior. Based on our results we propose three hypotheses: (1) aggregated spatial fuel patterns primarily affect fire behavior by increasing variability; (2) this variability should increase with spatial scale of aggregation; and (3) fire behavior sensitivity to spatial pattern effects should be more pronounced under moderate wind and fuel conditions.","container-title":"Land (Basel)","issue":"2","note":"publisher: MDPI AG","page":"43","title":"Numerical investigation of aggregated fuel spatial pattern impacts on fire behavior","volume":"6","author":[{"family":"Parsons","given":"Russell"},{"family":"Linn","given":"Rodman"},{"family":"Pimont","given":"Francois"},{"family":"Hoffman","given":"Chad"},{"family":"Sauer","given":"Jeremy"},{"family":"Winterkamp","given":"Judith"},{"family":"Sieg","given":"Carolyn"},{"family":"Jolly","given":"W"}],"issued":{"date-parts":[["2017",6]]},"citation-key":"Parsons_2017"}}],"schema":"https://github.com/citation-style-language/schema/raw/master/csl-citation.json"} </w:instrText>
      </w:r>
      <w:r w:rsidR="002F27A8">
        <w:rPr>
          <w:rFonts w:cs="Times New Roman"/>
          <w:color w:val="000000" w:themeColor="text1"/>
        </w:rPr>
        <w:fldChar w:fldCharType="separate"/>
      </w:r>
      <w:r w:rsidR="00A963AA">
        <w:rPr>
          <w:rFonts w:cs="Times New Roman"/>
          <w:noProof/>
          <w:color w:val="000000" w:themeColor="text1"/>
        </w:rPr>
        <w:t>(Atchley et al., 2021; Parsons et al., 2017)</w:t>
      </w:r>
      <w:r w:rsidR="002F27A8">
        <w:rPr>
          <w:rFonts w:cs="Times New Roman"/>
          <w:color w:val="000000" w:themeColor="text1"/>
        </w:rPr>
        <w:fldChar w:fldCharType="end"/>
      </w:r>
      <w:r w:rsidR="002F27A8">
        <w:rPr>
          <w:rFonts w:cs="Times New Roman"/>
          <w:color w:val="000000" w:themeColor="text1"/>
        </w:rPr>
        <w:t>.</w:t>
      </w:r>
      <w:r w:rsidR="00F11388" w:rsidRPr="001F473C">
        <w:rPr>
          <w:rFonts w:cs="Times New Roman"/>
          <w:color w:val="000000" w:themeColor="text1"/>
        </w:rPr>
        <w:t xml:space="preserve"> I</w:t>
      </w:r>
      <w:r w:rsidR="00B27AF3" w:rsidRPr="001F473C">
        <w:rPr>
          <w:rFonts w:cs="Times New Roman"/>
          <w:color w:val="000000" w:themeColor="text1"/>
        </w:rPr>
        <w:t>n boreal</w:t>
      </w:r>
      <w:r w:rsidR="000E2E4A" w:rsidRPr="001F473C">
        <w:rPr>
          <w:rFonts w:cs="Times New Roman"/>
          <w:color w:val="000000" w:themeColor="text1"/>
        </w:rPr>
        <w:t xml:space="preserve"> Interior Alaska</w:t>
      </w:r>
      <w:r w:rsidR="00F11388" w:rsidRPr="001F473C">
        <w:rPr>
          <w:rFonts w:cs="Times New Roman"/>
          <w:color w:val="000000" w:themeColor="text1"/>
        </w:rPr>
        <w:t>, forest</w:t>
      </w:r>
      <w:del w:id="122" w:author="Katherine Hayes" w:date="2024-03-25T12:03:00Z">
        <w:r w:rsidR="00F11388" w:rsidRPr="001F473C" w:rsidDel="00211568">
          <w:rPr>
            <w:rFonts w:cs="Times New Roman"/>
            <w:color w:val="000000" w:themeColor="text1"/>
          </w:rPr>
          <w:delText>s</w:delText>
        </w:r>
        <w:r w:rsidR="000E2E4A" w:rsidRPr="001F473C" w:rsidDel="00211568">
          <w:rPr>
            <w:rFonts w:cs="Times New Roman"/>
            <w:color w:val="000000" w:themeColor="text1"/>
          </w:rPr>
          <w:delText xml:space="preserve"> </w:delText>
        </w:r>
      </w:del>
      <w:ins w:id="123" w:author="Katherine Hayes" w:date="2024-03-25T12:03:00Z">
        <w:r>
          <w:rPr>
            <w:rFonts w:cs="Times New Roman"/>
            <w:color w:val="000000" w:themeColor="text1"/>
          </w:rPr>
          <w:t xml:space="preserve"> composition (and therefore structure) </w:t>
        </w:r>
      </w:ins>
      <w:r w:rsidR="000E2E4A" w:rsidRPr="001F473C">
        <w:rPr>
          <w:rFonts w:cs="Times New Roman"/>
          <w:color w:val="000000" w:themeColor="text1"/>
        </w:rPr>
        <w:t>ha</w:t>
      </w:r>
      <w:ins w:id="124" w:author="Katherine Hayes" w:date="2024-03-25T12:03:00Z">
        <w:r>
          <w:rPr>
            <w:rFonts w:cs="Times New Roman"/>
            <w:color w:val="000000" w:themeColor="text1"/>
          </w:rPr>
          <w:t>s</w:t>
        </w:r>
      </w:ins>
      <w:del w:id="125" w:author="Katherine Hayes" w:date="2024-03-25T12:03:00Z">
        <w:r w:rsidR="00F11388" w:rsidRPr="001F473C" w:rsidDel="00211568">
          <w:rPr>
            <w:rFonts w:cs="Times New Roman"/>
            <w:color w:val="000000" w:themeColor="text1"/>
          </w:rPr>
          <w:delText>ve</w:delText>
        </w:r>
      </w:del>
      <w:r w:rsidR="000E2E4A" w:rsidRPr="001F473C">
        <w:rPr>
          <w:rFonts w:cs="Times New Roman"/>
          <w:color w:val="000000" w:themeColor="text1"/>
        </w:rPr>
        <w:t xml:space="preserve"> been remarkably stable</w:t>
      </w:r>
      <w:r w:rsidR="00B27AF3" w:rsidRPr="001F473C">
        <w:rPr>
          <w:rFonts w:cs="Times New Roman"/>
          <w:color w:val="000000" w:themeColor="text1"/>
        </w:rPr>
        <w:t xml:space="preserve"> </w:t>
      </w:r>
      <w:r w:rsidR="000E2E4A" w:rsidRPr="001F473C">
        <w:rPr>
          <w:rFonts w:cs="Times New Roman"/>
          <w:color w:val="000000" w:themeColor="text1"/>
        </w:rPr>
        <w:t xml:space="preserve">for </w:t>
      </w:r>
      <w:del w:id="126" w:author="Katherine Hayes" w:date="2024-06-28T15:08:00Z">
        <w:r w:rsidR="000E2E4A" w:rsidRPr="001F473C" w:rsidDel="003633BB">
          <w:rPr>
            <w:rFonts w:cs="Times New Roman"/>
            <w:color w:val="000000" w:themeColor="text1"/>
          </w:rPr>
          <w:delText>thousands of years</w:delText>
        </w:r>
      </w:del>
      <w:proofErr w:type="spellStart"/>
      <w:ins w:id="127" w:author="Katherine Hayes" w:date="2024-06-28T15:08:00Z">
        <w:r w:rsidR="003633BB">
          <w:rPr>
            <w:rFonts w:cs="Times New Roman"/>
            <w:color w:val="000000" w:themeColor="text1"/>
          </w:rPr>
          <w:t>millenia</w:t>
        </w:r>
      </w:ins>
      <w:proofErr w:type="spellEnd"/>
      <w:r w:rsidR="000E2E4A" w:rsidRPr="001F473C">
        <w:rPr>
          <w:rFonts w:cs="Times New Roman"/>
          <w:color w:val="000000" w:themeColor="text1"/>
        </w:rPr>
        <w:t xml:space="preserve"> </w:t>
      </w:r>
      <w:r w:rsidR="001007A3" w:rsidRPr="001F473C">
        <w:rPr>
          <w:rFonts w:cs="Times New Roman"/>
          <w:color w:val="000000" w:themeColor="text1"/>
        </w:rPr>
        <w:t>under an infrequent, high severity fire regime</w:t>
      </w:r>
      <w:r w:rsidR="00F11388" w:rsidRPr="001F473C">
        <w:rPr>
          <w:rFonts w:cs="Times New Roman"/>
          <w:color w:val="000000" w:themeColor="text1"/>
        </w:rPr>
        <w:t xml:space="preserve"> </w:t>
      </w:r>
      <w:r w:rsidR="00F334AE">
        <w:rPr>
          <w:rFonts w:cs="Times New Roman"/>
          <w:color w:val="000000" w:themeColor="text1"/>
        </w:rPr>
        <w:fldChar w:fldCharType="begin"/>
      </w:r>
      <w:r w:rsidR="00F334AE">
        <w:rPr>
          <w:rFonts w:cs="Times New Roman"/>
          <w:color w:val="000000" w:themeColor="text1"/>
        </w:rPr>
        <w:instrText xml:space="preserve"> ADDIN ZOTERO_ITEM CSL_CITATION {"citationID":"HMSmMTYk","properties":{"formattedCitation":"(Kelly et al., 2013)","plainCitation":"(Kelly et al., 2013)","noteIndex":0},"citationItems":[{"id":1277,"uris":["http://zotero.org/users/10601290/items/ZSECC55X"],"itemData":{"id":1277,"type":"article-journal","abstract":"Wildfire activity in boreal forests is anticipated to increase dramatically, with far-reaching ecological and socioeconomic consequences. Paleorecords are indispensible for elucidating boreal fire regime dynamics under changing climate, because fire return intervals and successional cycles in these ecosystems occur over decadal to centennial timescales. We present charcoal records from 14 lakes in the Yukon Flats of interior Alaska, one of the most flammable ecoregions of the boreal forest biome, to infer causes and consequences of fire regime change over the past 10,000 y. Strong correspondence between charcoal-inferred and observational fire records shows the fidelity of sedimentary charcoal records as archives of past fire regimes. Fire frequency and area burned increased </w:instrText>
      </w:r>
      <w:r w:rsidR="00F334AE">
        <w:rPr>
          <w:rFonts w:ascii="Cambria Math" w:hAnsi="Cambria Math" w:cs="Cambria Math"/>
          <w:color w:val="000000" w:themeColor="text1"/>
        </w:rPr>
        <w:instrText>∼</w:instrText>
      </w:r>
      <w:r w:rsidR="00F334AE">
        <w:rPr>
          <w:rFonts w:cs="Times New Roman"/>
          <w:color w:val="000000" w:themeColor="text1"/>
        </w:rPr>
        <w:instrText xml:space="preserve">6,000–3,000 y ago, probably as a result of elevated landscape flammability associated with increased\n              Picea mariana\n              in the regional vegetation. During the Medieval Climate Anomaly (MCA; </w:instrText>
      </w:r>
      <w:r w:rsidR="00F334AE">
        <w:rPr>
          <w:rFonts w:ascii="Cambria Math" w:hAnsi="Cambria Math" w:cs="Cambria Math"/>
          <w:color w:val="000000" w:themeColor="text1"/>
        </w:rPr>
        <w:instrText>∼</w:instrText>
      </w:r>
      <w:r w:rsidR="00F334AE">
        <w:rPr>
          <w:rFonts w:cs="Times New Roman"/>
          <w:color w:val="000000" w:themeColor="text1"/>
        </w:rPr>
        <w:instrText xml:space="preserve">1,000–500 cal B.P.), the period most similar to recent decades, warm and dry climatic conditions resulted in peak biomass burning, but severe fires favored less-flammable deciduous vegetation, such that fire frequency remained relatively stationary. These results suggest that boreal forests can sustain high-severity fire regimes for centuries under warm and dry conditions, with vegetation feedbacks modulating climate–fire linkages. The apparent limit to MCA burning has been surpassed by the regional fire regime of recent decades, which is characterized by exceptionally high fire frequency and biomass burning. This extreme combination suggests a transition to a unique regime of unprecedented fire activity. However, vegetation dynamics similar to feedbacks that occurred during the MCA may stabilize the fire regime, despite additional warming.","container-title":"Proceedings of the National Academy of Sciences","DOI":"10.1073/pnas.1305069110","ISSN":"0027-8424, 1091-6490","issue":"32","journalAbbreviation":"Proc. Natl. Acad. Sci. U.S.A.","language":"en","page":"13055-13060","source":"DOI.org (Crossref)","title":"Recent burning of boreal forests exceeds fire regime limits of the past 10,000 years","volume":"110","author":[{"family":"Kelly","given":"Ryan"},{"family":"Chipman","given":"Melissa L."},{"family":"Higuera","given":"Philip E."},{"family":"Stefanova","given":"Ivanka"},{"family":"Brubaker","given":"Linda B."},{"family":"Hu","given":"Feng Sheng"}],"issued":{"date-parts":[["2013",8,6]]},"citation-key":"Kelly_2013"}}],"schema":"https://github.com/citation-style-language/schema/raw/master/csl-citation.json"} </w:instrText>
      </w:r>
      <w:r w:rsidR="00F334AE">
        <w:rPr>
          <w:rFonts w:cs="Times New Roman"/>
          <w:color w:val="000000" w:themeColor="text1"/>
        </w:rPr>
        <w:fldChar w:fldCharType="separate"/>
      </w:r>
      <w:r w:rsidR="00F334AE">
        <w:rPr>
          <w:rFonts w:cs="Times New Roman"/>
          <w:noProof/>
          <w:color w:val="000000" w:themeColor="text1"/>
        </w:rPr>
        <w:t>(Kelly et al., 2013)</w:t>
      </w:r>
      <w:r w:rsidR="00F334AE">
        <w:rPr>
          <w:rFonts w:cs="Times New Roman"/>
          <w:color w:val="000000" w:themeColor="text1"/>
        </w:rPr>
        <w:fldChar w:fldCharType="end"/>
      </w:r>
      <w:r w:rsidR="00F334AE">
        <w:rPr>
          <w:rFonts w:cs="Times New Roman"/>
          <w:color w:val="000000" w:themeColor="text1"/>
        </w:rPr>
        <w:t>,</w:t>
      </w:r>
      <w:r w:rsidR="00F11388" w:rsidRPr="001F473C">
        <w:rPr>
          <w:rFonts w:cs="Times New Roman"/>
          <w:color w:val="000000" w:themeColor="text1"/>
        </w:rPr>
        <w:t xml:space="preserve"> </w:t>
      </w:r>
      <w:r w:rsidR="00F13F84" w:rsidRPr="001F473C">
        <w:rPr>
          <w:rFonts w:cs="Times New Roman"/>
          <w:color w:val="000000" w:themeColor="text1"/>
        </w:rPr>
        <w:t>which promoted black spruce dominance across the region</w:t>
      </w:r>
      <w:r w:rsidR="000E2E4A" w:rsidRPr="001F473C">
        <w:rPr>
          <w:rFonts w:cs="Times New Roman"/>
          <w:color w:val="000000" w:themeColor="text1"/>
        </w:rPr>
        <w:t>.</w:t>
      </w:r>
      <w:r w:rsidR="00F13F84" w:rsidRPr="001F473C">
        <w:rPr>
          <w:rFonts w:cs="Times New Roman"/>
          <w:color w:val="000000" w:themeColor="text1"/>
        </w:rPr>
        <w:t xml:space="preserve"> </w:t>
      </w:r>
      <w:del w:id="128" w:author="Katherine Hayes" w:date="2024-06-28T12:45:00Z">
        <w:r w:rsidR="00F13F84" w:rsidRPr="001F473C" w:rsidDel="00AD7F53">
          <w:rPr>
            <w:rFonts w:cs="Times New Roman"/>
            <w:color w:val="000000" w:themeColor="text1"/>
          </w:rPr>
          <w:delText xml:space="preserve">Deciduous </w:delText>
        </w:r>
      </w:del>
      <w:ins w:id="129" w:author="Katherine Hayes" w:date="2024-06-28T12:45:00Z">
        <w:r w:rsidR="00AD7F53">
          <w:rPr>
            <w:rFonts w:cs="Times New Roman"/>
            <w:color w:val="000000" w:themeColor="text1"/>
          </w:rPr>
          <w:t xml:space="preserve">Broadleaf </w:t>
        </w:r>
      </w:ins>
      <w:r w:rsidR="00F13F84" w:rsidRPr="001F473C">
        <w:rPr>
          <w:rFonts w:cs="Times New Roman"/>
          <w:color w:val="000000" w:themeColor="text1"/>
        </w:rPr>
        <w:t>communities were present (Higuera et al.</w:t>
      </w:r>
      <w:r w:rsidR="00F334AE">
        <w:rPr>
          <w:rFonts w:cs="Times New Roman"/>
          <w:color w:val="000000" w:themeColor="text1"/>
        </w:rPr>
        <w:t>,</w:t>
      </w:r>
      <w:r w:rsidR="00F13F84" w:rsidRPr="001F473C">
        <w:rPr>
          <w:rFonts w:cs="Times New Roman"/>
          <w:color w:val="000000" w:themeColor="text1"/>
        </w:rPr>
        <w:t xml:space="preserve"> </w:t>
      </w:r>
      <w:del w:id="130" w:author="Katherine Hayes" w:date="2024-06-28T11:47:00Z">
        <w:r w:rsidR="00F13F84" w:rsidRPr="001F473C" w:rsidDel="004573BB">
          <w:rPr>
            <w:rFonts w:cs="Times New Roman"/>
            <w:color w:val="000000" w:themeColor="text1"/>
          </w:rPr>
          <w:delText>2018</w:delText>
        </w:r>
      </w:del>
      <w:ins w:id="131" w:author="Katherine Hayes" w:date="2024-06-28T11:47:00Z">
        <w:r w:rsidR="004573BB" w:rsidRPr="001F473C">
          <w:rPr>
            <w:rFonts w:cs="Times New Roman"/>
            <w:color w:val="000000" w:themeColor="text1"/>
          </w:rPr>
          <w:t>20</w:t>
        </w:r>
        <w:r w:rsidR="004573BB">
          <w:rPr>
            <w:rFonts w:cs="Times New Roman"/>
            <w:color w:val="000000" w:themeColor="text1"/>
          </w:rPr>
          <w:t>0</w:t>
        </w:r>
        <w:r w:rsidR="004573BB" w:rsidRPr="001F473C">
          <w:rPr>
            <w:rFonts w:cs="Times New Roman"/>
            <w:color w:val="000000" w:themeColor="text1"/>
          </w:rPr>
          <w:t>8</w:t>
        </w:r>
      </w:ins>
      <w:ins w:id="132" w:author="Katherine Hayes" w:date="2024-03-25T12:09:00Z">
        <w:r w:rsidR="00100EEC">
          <w:rPr>
            <w:rFonts w:cs="Times New Roman"/>
            <w:color w:val="000000" w:themeColor="text1"/>
          </w:rPr>
          <w:t>, Kelly et al., 2013</w:t>
        </w:r>
      </w:ins>
      <w:r w:rsidR="00F13F84" w:rsidRPr="001F473C">
        <w:rPr>
          <w:rFonts w:cs="Times New Roman"/>
          <w:color w:val="000000" w:themeColor="text1"/>
        </w:rPr>
        <w:t>)</w:t>
      </w:r>
      <w:ins w:id="133" w:author="Katherine Hayes" w:date="2024-07-01T11:01:00Z">
        <w:r w:rsidR="00E222F1">
          <w:rPr>
            <w:rFonts w:cs="Times New Roman"/>
            <w:color w:val="000000" w:themeColor="text1"/>
          </w:rPr>
          <w:t>,</w:t>
        </w:r>
      </w:ins>
      <w:r w:rsidR="00F13F84" w:rsidRPr="001F473C">
        <w:rPr>
          <w:rFonts w:cs="Times New Roman"/>
          <w:color w:val="000000" w:themeColor="text1"/>
        </w:rPr>
        <w:t xml:space="preserve"> but limited </w:t>
      </w:r>
      <w:ins w:id="134" w:author="Katherine Hayes" w:date="2024-03-25T12:08:00Z">
        <w:r>
          <w:rPr>
            <w:rFonts w:cs="Times New Roman"/>
            <w:color w:val="000000" w:themeColor="text1"/>
          </w:rPr>
          <w:t>sp</w:t>
        </w:r>
      </w:ins>
      <w:ins w:id="135" w:author="Katherine Hayes" w:date="2024-03-25T12:09:00Z">
        <w:r>
          <w:rPr>
            <w:rFonts w:cs="Times New Roman"/>
            <w:color w:val="000000" w:themeColor="text1"/>
          </w:rPr>
          <w:t>atially</w:t>
        </w:r>
      </w:ins>
      <w:ins w:id="136" w:author="Katherine Hayes" w:date="2024-07-01T11:01:00Z">
        <w:r w:rsidR="00E222F1">
          <w:rPr>
            <w:rFonts w:cs="Times New Roman"/>
            <w:color w:val="000000" w:themeColor="text1"/>
          </w:rPr>
          <w:t>,</w:t>
        </w:r>
      </w:ins>
      <w:ins w:id="137" w:author="Katherine Hayes" w:date="2024-03-25T12:09:00Z">
        <w:r>
          <w:rPr>
            <w:rFonts w:cs="Times New Roman"/>
            <w:color w:val="000000" w:themeColor="text1"/>
          </w:rPr>
          <w:t xml:space="preserve"> </w:t>
        </w:r>
      </w:ins>
      <w:r w:rsidR="00F13F84" w:rsidRPr="001F473C">
        <w:rPr>
          <w:rFonts w:cs="Times New Roman"/>
          <w:color w:val="000000" w:themeColor="text1"/>
        </w:rPr>
        <w:t xml:space="preserve">and predominantly </w:t>
      </w:r>
      <w:del w:id="138" w:author="Katherine Hayes" w:date="2024-03-25T12:08:00Z">
        <w:r w:rsidR="00F13F84" w:rsidRPr="001F473C" w:rsidDel="00211568">
          <w:rPr>
            <w:rFonts w:cs="Times New Roman"/>
            <w:color w:val="000000" w:themeColor="text1"/>
          </w:rPr>
          <w:delText xml:space="preserve">dominated by </w:delText>
        </w:r>
      </w:del>
      <w:r w:rsidR="00F13F84" w:rsidRPr="001F473C">
        <w:rPr>
          <w:rFonts w:cs="Times New Roman"/>
          <w:color w:val="000000" w:themeColor="text1"/>
        </w:rPr>
        <w:t>birch (</w:t>
      </w:r>
      <w:r w:rsidR="00F13F84" w:rsidRPr="001F473C">
        <w:rPr>
          <w:rFonts w:cs="Times New Roman"/>
          <w:i/>
          <w:iCs/>
          <w:color w:val="000000" w:themeColor="text1"/>
        </w:rPr>
        <w:t>Betula neoalaskana</w:t>
      </w:r>
      <w:r w:rsidR="00F13F84" w:rsidRPr="001F473C">
        <w:rPr>
          <w:rFonts w:cs="Times New Roman"/>
          <w:color w:val="000000" w:themeColor="text1"/>
        </w:rPr>
        <w:t>).</w:t>
      </w:r>
      <w:r w:rsidR="000E2E4A" w:rsidRPr="001F473C">
        <w:rPr>
          <w:rFonts w:cs="Times New Roman"/>
          <w:color w:val="000000" w:themeColor="text1"/>
        </w:rPr>
        <w:t xml:space="preserve"> </w:t>
      </w:r>
      <w:r w:rsidR="001007A3" w:rsidRPr="001F473C">
        <w:rPr>
          <w:rFonts w:cs="Times New Roman"/>
          <w:color w:val="000000" w:themeColor="text1"/>
        </w:rPr>
        <w:t>However, p</w:t>
      </w:r>
      <w:r w:rsidR="000E2E4A" w:rsidRPr="001F473C">
        <w:rPr>
          <w:rFonts w:cs="Times New Roman"/>
          <w:color w:val="000000" w:themeColor="text1"/>
        </w:rPr>
        <w:t xml:space="preserve">aleoecological community types, </w:t>
      </w:r>
      <w:del w:id="139" w:author="Katherine Hayes" w:date="2024-06-28T15:07:00Z">
        <w:r w:rsidR="000E2E4A" w:rsidRPr="001F473C" w:rsidDel="00BB5406">
          <w:rPr>
            <w:rFonts w:cs="Times New Roman"/>
            <w:color w:val="000000" w:themeColor="text1"/>
          </w:rPr>
          <w:delText>on which the description of a negative feedback</w:delText>
        </w:r>
      </w:del>
      <w:ins w:id="140" w:author="Katherine Hayes" w:date="2024-06-28T15:07:00Z">
        <w:r w:rsidR="00BB5406">
          <w:rPr>
            <w:rFonts w:cs="Times New Roman"/>
            <w:color w:val="000000" w:themeColor="text1"/>
          </w:rPr>
          <w:t xml:space="preserve">which </w:t>
        </w:r>
        <w:r w:rsidR="003633BB">
          <w:rPr>
            <w:rFonts w:cs="Times New Roman"/>
            <w:color w:val="000000" w:themeColor="text1"/>
          </w:rPr>
          <w:t xml:space="preserve">display self-regulation </w:t>
        </w:r>
      </w:ins>
      <w:ins w:id="141" w:author="Katherine Hayes" w:date="2024-08-13T12:30:00Z">
        <w:r w:rsidR="009941A8">
          <w:rPr>
            <w:rFonts w:cs="Times New Roman"/>
            <w:color w:val="000000" w:themeColor="text1"/>
          </w:rPr>
          <w:t>of fire across</w:t>
        </w:r>
      </w:ins>
      <w:ins w:id="142" w:author="Katherine Hayes" w:date="2024-06-28T15:07:00Z">
        <w:r w:rsidR="003633BB">
          <w:rPr>
            <w:rFonts w:cs="Times New Roman"/>
            <w:color w:val="000000" w:themeColor="text1"/>
          </w:rPr>
          <w:t xml:space="preserve"> millennial time scales</w:t>
        </w:r>
        <w:r w:rsidR="00BB5406">
          <w:rPr>
            <w:rFonts w:cs="Times New Roman"/>
            <w:color w:val="000000" w:themeColor="text1"/>
          </w:rPr>
          <w:t xml:space="preserve">, </w:t>
        </w:r>
      </w:ins>
      <w:del w:id="143" w:author="Katherine Hayes" w:date="2024-06-28T15:07:00Z">
        <w:r w:rsidR="000E2E4A" w:rsidRPr="001F473C" w:rsidDel="00BB5406">
          <w:rPr>
            <w:rFonts w:cs="Times New Roman"/>
            <w:color w:val="000000" w:themeColor="text1"/>
          </w:rPr>
          <w:delText xml:space="preserve"> </w:delText>
        </w:r>
        <w:r w:rsidR="00F13F84" w:rsidRPr="001F473C" w:rsidDel="00BB5406">
          <w:rPr>
            <w:rFonts w:cs="Times New Roman"/>
            <w:color w:val="000000" w:themeColor="text1"/>
          </w:rPr>
          <w:delText>is partly based</w:delText>
        </w:r>
        <w:r w:rsidR="000E2E4A" w:rsidRPr="001F473C" w:rsidDel="00BB5406">
          <w:rPr>
            <w:rFonts w:cs="Times New Roman"/>
            <w:color w:val="000000" w:themeColor="text1"/>
          </w:rPr>
          <w:delText xml:space="preserve">, </w:delText>
        </w:r>
      </w:del>
      <w:r w:rsidR="000E2E4A" w:rsidRPr="001F473C">
        <w:rPr>
          <w:rFonts w:cs="Times New Roman"/>
          <w:color w:val="000000" w:themeColor="text1"/>
        </w:rPr>
        <w:t xml:space="preserve">are not analogous to modern emerging communities in Alaska: </w:t>
      </w:r>
      <w:del w:id="144" w:author="Katherine Hayes" w:date="2024-03-25T12:09:00Z">
        <w:r w:rsidR="000E2E4A" w:rsidRPr="001F473C" w:rsidDel="00100EEC">
          <w:rPr>
            <w:rFonts w:cs="Times New Roman"/>
            <w:color w:val="000000" w:themeColor="text1"/>
          </w:rPr>
          <w:delText xml:space="preserve">mid-Holocene boreal deciduous environments were dominated by birch </w:delText>
        </w:r>
        <w:r w:rsidR="00F334AE" w:rsidDel="00100EEC">
          <w:rPr>
            <w:rFonts w:cs="Times New Roman"/>
            <w:color w:val="000000" w:themeColor="text1"/>
          </w:rPr>
          <w:fldChar w:fldCharType="begin"/>
        </w:r>
        <w:r w:rsidR="00F334AE" w:rsidDel="00100EEC">
          <w:rPr>
            <w:rFonts w:cs="Times New Roman"/>
            <w:color w:val="000000" w:themeColor="text1"/>
          </w:rPr>
          <w:delInstrText xml:space="preserve"> ADDIN ZOTERO_ITEM CSL_CITATION {"citationID":"NRmsn6OA","properties":{"formattedCitation":"(Higuera et al., 2008; Kelly et al., 2013)","plainCitation":"(Higuera et al., 2008; Kelly et al., 2013)","noteIndex":0},"citationItems":[{"id":1145,"uris":["http://zotero.org/users/10601290/items/T96ZSCIV"],"itemData":{"id":1145,"type":"article-journal","abstract":"Understanding feedbacks between terrestrial and atmospheric systems is vital for predicting the consequences of global change, particularly in the rapidly changing Arctic. Fire is a key process in this context, but the consequences of altered fire regimes in tundra ecosystems are rarely considered, largely because tundra fires occur infrequently on the modern landscape. We present paleoecological data that indicate frequent tundra fires in northcentral Alaska between 14,000 and 10,000 years ago. Charcoal and pollen from lake sediments reveal that ancient birch-dominated shrub tundra burned as often as modern boreal forests in the region, every 144 years on average (+/2 90 s.d.; n = 44). Although paleoclimate interpretations and data from modern tundra fires suggest that increased burning was aided by low effective moisture, vegetation cover clearly played a critical role in facilitating the paleofires by creating an abundance of fine fuels. These records suggest that greater fire activity will likely accompany temperature-related increases in shrub-dominated tundra predicted for the 21st century and beyond. Increased tundra burning will have broad impacts on physical and biological systems as well as on land-atmosphere interactions in the Arctic, including the potential to release stored organic carbon to the atmosphere.","container-title":"PLoS ONE","DOI":"10.1371/journal.pone.0001744","ISSN":"1932-6203","issue":"3","journalAbbreviation":"PLoS ONE","language":"en","page":"e0001744","source":"DOI.org (Crossref)","title":"Frequent Fires in Ancient Shrub Tundra: Implications of Paleorecords for Arctic Environmental Change","title-short":"Frequent Fires in Ancient Shrub Tundra","volume":"3","author":[{"family":"Higuera","given":"Philip E."},{"family":"Brubaker","given":"Linda B."},{"family":"Anderson","given":"Patricia M."},{"family":"Brown","given":"Thomas A."},{"family":"Kennedy","given":"Alison T."},{"family":"Hu","given":"Feng Sheng"}],"editor":[{"family":"Chave","given":"Jerome"}],"issued":{"date-parts":[["2008",3,5]]},"citation-key":"Higuera_2008"}},{"id":1277,"uris":["http://zotero.org/users/10601290/items/ZSECC55X"],"itemData":{"id":1277,"type":"article-journal","abstract":"Wildfire activity in boreal forests is anticipated to increase dramatically, with far-reaching ecological and socioeconomic consequences. Paleorecords are indispensible for elucidating boreal fire regime dynamics under changing climate, because fire return intervals and successional cycles in these ecosystems occur over decadal to centennial timescales. We present charcoal records from 14 lakes in the Yukon Flats of interior Alaska, one of the most flammable ecoregions of the boreal forest biome, to infer causes and consequences of fire regime change over the past 10,000 y. Strong correspondence between charcoal-inferred and observational fire records shows the fidelity of sedimentary charcoal records as archives of past fire regimes. Fire frequency and area burned increased </w:delInstrText>
        </w:r>
        <w:r w:rsidR="00F334AE" w:rsidDel="00100EEC">
          <w:rPr>
            <w:rFonts w:ascii="Cambria Math" w:hAnsi="Cambria Math" w:cs="Cambria Math"/>
            <w:color w:val="000000" w:themeColor="text1"/>
          </w:rPr>
          <w:delInstrText>∼</w:delInstrText>
        </w:r>
        <w:r w:rsidR="00F334AE" w:rsidDel="00100EEC">
          <w:rPr>
            <w:rFonts w:cs="Times New Roman"/>
            <w:color w:val="000000" w:themeColor="text1"/>
          </w:rPr>
          <w:delInstrText xml:space="preserve">6,000–3,000 y ago, probably as a result of elevated landscape flammability associated with increased\n              Picea mariana\n              in the regional vegetation. During the Medieval Climate Anomaly (MCA; </w:delInstrText>
        </w:r>
        <w:r w:rsidR="00F334AE" w:rsidDel="00100EEC">
          <w:rPr>
            <w:rFonts w:ascii="Cambria Math" w:hAnsi="Cambria Math" w:cs="Cambria Math"/>
            <w:color w:val="000000" w:themeColor="text1"/>
          </w:rPr>
          <w:delInstrText>∼</w:delInstrText>
        </w:r>
        <w:r w:rsidR="00F334AE" w:rsidDel="00100EEC">
          <w:rPr>
            <w:rFonts w:cs="Times New Roman"/>
            <w:color w:val="000000" w:themeColor="text1"/>
          </w:rPr>
          <w:delInstrText xml:space="preserve">1,000–500 cal B.P.), the period most similar to recent decades, warm and dry climatic conditions resulted in peak biomass burning, but severe fires favored less-flammable deciduous vegetation, such that fire frequency remained relatively stationary. These results suggest that boreal forests can sustain high-severity fire regimes for centuries under warm and dry conditions, with vegetation feedbacks modulating climate–fire linkages. The apparent limit to MCA burning has been surpassed by the regional fire regime of recent decades, which is characterized by exceptionally high fire frequency and biomass burning. This extreme combination suggests a transition to a unique regime of unprecedented fire activity. However, vegetation dynamics similar to feedbacks that occurred during the MCA may stabilize the fire regime, despite additional warming.","container-title":"Proceedings of the National Academy of Sciences","DOI":"10.1073/pnas.1305069110","ISSN":"0027-8424, 1091-6490","issue":"32","journalAbbreviation":"Proc. Natl. Acad. Sci. U.S.A.","language":"en","page":"13055-13060","source":"DOI.org (Crossref)","title":"Recent burning of boreal forests exceeds fire regime limits of the past 10,000 years","volume":"110","author":[{"family":"Kelly","given":"Ryan"},{"family":"Chipman","given":"Melissa L."},{"family":"Higuera","given":"Philip E."},{"family":"Stefanova","given":"Ivanka"},{"family":"Brubaker","given":"Linda B."},{"family":"Hu","given":"Feng Sheng"}],"issued":{"date-parts":[["2013",8,6]]},"citation-key":"Kelly_2013"}}],"schema":"https://github.com/citation-style-language/schema/raw/master/csl-citation.json"} </w:delInstrText>
        </w:r>
        <w:r w:rsidR="00F334AE" w:rsidDel="00100EEC">
          <w:rPr>
            <w:rFonts w:cs="Times New Roman"/>
            <w:color w:val="000000" w:themeColor="text1"/>
          </w:rPr>
          <w:fldChar w:fldCharType="separate"/>
        </w:r>
        <w:r w:rsidR="00F334AE" w:rsidDel="00100EEC">
          <w:rPr>
            <w:rFonts w:cs="Times New Roman"/>
            <w:noProof/>
            <w:color w:val="000000" w:themeColor="text1"/>
          </w:rPr>
          <w:delText>(Higuera et al., 2008; Kelly et al., 2013)</w:delText>
        </w:r>
        <w:r w:rsidR="00F334AE" w:rsidDel="00100EEC">
          <w:rPr>
            <w:rFonts w:cs="Times New Roman"/>
            <w:color w:val="000000" w:themeColor="text1"/>
          </w:rPr>
          <w:fldChar w:fldCharType="end"/>
        </w:r>
        <w:r w:rsidR="000E2E4A" w:rsidRPr="001F473C" w:rsidDel="00100EEC">
          <w:rPr>
            <w:rFonts w:cs="Times New Roman"/>
            <w:color w:val="000000" w:themeColor="text1"/>
          </w:rPr>
          <w:delText xml:space="preserve"> while </w:delText>
        </w:r>
      </w:del>
      <w:r w:rsidR="000E2E4A" w:rsidRPr="001F473C">
        <w:rPr>
          <w:rFonts w:cs="Times New Roman"/>
          <w:color w:val="000000" w:themeColor="text1"/>
        </w:rPr>
        <w:t xml:space="preserve">recent studies have found </w:t>
      </w:r>
      <w:del w:id="145" w:author="Katherine Hayes" w:date="2024-08-13T12:30:00Z">
        <w:r w:rsidR="000E2E4A" w:rsidRPr="001F473C" w:rsidDel="009941A8">
          <w:rPr>
            <w:rFonts w:cs="Times New Roman"/>
            <w:color w:val="000000" w:themeColor="text1"/>
          </w:rPr>
          <w:delText>alder (</w:delText>
        </w:r>
        <w:r w:rsidR="000E2E4A" w:rsidRPr="001F473C" w:rsidDel="009941A8">
          <w:rPr>
            <w:rFonts w:cs="Times New Roman"/>
            <w:i/>
            <w:iCs/>
            <w:color w:val="000000" w:themeColor="text1"/>
          </w:rPr>
          <w:delText>Alnus crispa</w:delText>
        </w:r>
        <w:r w:rsidR="000E2E4A" w:rsidRPr="001F473C" w:rsidDel="009941A8">
          <w:rPr>
            <w:rFonts w:cs="Times New Roman"/>
            <w:color w:val="000000" w:themeColor="text1"/>
          </w:rPr>
          <w:delText xml:space="preserve">), </w:delText>
        </w:r>
      </w:del>
      <w:r w:rsidR="000E2E4A" w:rsidRPr="001F473C">
        <w:rPr>
          <w:rFonts w:cs="Times New Roman"/>
          <w:color w:val="000000" w:themeColor="text1"/>
        </w:rPr>
        <w:t>aspen (</w:t>
      </w:r>
      <w:r w:rsidR="000E2E4A" w:rsidRPr="001F473C">
        <w:rPr>
          <w:rFonts w:cs="Times New Roman"/>
          <w:i/>
          <w:iCs/>
          <w:color w:val="000000" w:themeColor="text1"/>
        </w:rPr>
        <w:t xml:space="preserve">Populus </w:t>
      </w:r>
      <w:proofErr w:type="spellStart"/>
      <w:r w:rsidR="000E2E4A" w:rsidRPr="001F473C">
        <w:rPr>
          <w:rFonts w:cs="Times New Roman"/>
          <w:i/>
          <w:iCs/>
          <w:color w:val="000000" w:themeColor="text1"/>
        </w:rPr>
        <w:t>tremuloides</w:t>
      </w:r>
      <w:proofErr w:type="spellEnd"/>
      <w:r w:rsidR="000E2E4A" w:rsidRPr="001F473C">
        <w:rPr>
          <w:rFonts w:cs="Times New Roman"/>
          <w:color w:val="000000" w:themeColor="text1"/>
        </w:rPr>
        <w:t xml:space="preserve">), </w:t>
      </w:r>
      <w:ins w:id="146" w:author="Katherine Hayes" w:date="2024-08-13T12:30:00Z">
        <w:r w:rsidR="009941A8" w:rsidRPr="001F473C">
          <w:rPr>
            <w:rFonts w:cs="Times New Roman"/>
            <w:color w:val="000000" w:themeColor="text1"/>
          </w:rPr>
          <w:t>alder (</w:t>
        </w:r>
        <w:r w:rsidR="009941A8" w:rsidRPr="001F473C">
          <w:rPr>
            <w:rFonts w:cs="Times New Roman"/>
            <w:i/>
            <w:iCs/>
            <w:color w:val="000000" w:themeColor="text1"/>
          </w:rPr>
          <w:t xml:space="preserve">Alnus </w:t>
        </w:r>
        <w:proofErr w:type="spellStart"/>
        <w:r w:rsidR="009941A8" w:rsidRPr="001F473C">
          <w:rPr>
            <w:rFonts w:cs="Times New Roman"/>
            <w:i/>
            <w:iCs/>
            <w:color w:val="000000" w:themeColor="text1"/>
          </w:rPr>
          <w:t>crispa</w:t>
        </w:r>
        <w:proofErr w:type="spellEnd"/>
        <w:r w:rsidR="009941A8" w:rsidRPr="001F473C">
          <w:rPr>
            <w:rFonts w:cs="Times New Roman"/>
            <w:color w:val="000000" w:themeColor="text1"/>
          </w:rPr>
          <w:t xml:space="preserve">), </w:t>
        </w:r>
      </w:ins>
      <w:r w:rsidR="000E2E4A" w:rsidRPr="001F473C">
        <w:rPr>
          <w:rFonts w:cs="Times New Roman"/>
          <w:color w:val="000000" w:themeColor="text1"/>
        </w:rPr>
        <w:t xml:space="preserve">and </w:t>
      </w:r>
      <w:del w:id="147" w:author="Katherine Hayes" w:date="2024-08-13T12:30:00Z">
        <w:r w:rsidR="000E2E4A" w:rsidRPr="001F473C" w:rsidDel="009941A8">
          <w:rPr>
            <w:rFonts w:cs="Times New Roman"/>
            <w:color w:val="000000" w:themeColor="text1"/>
          </w:rPr>
          <w:delText xml:space="preserve">even </w:delText>
        </w:r>
      </w:del>
      <w:r w:rsidR="000E2E4A" w:rsidRPr="001F473C">
        <w:rPr>
          <w:rFonts w:cs="Times New Roman"/>
          <w:color w:val="000000" w:themeColor="text1"/>
        </w:rPr>
        <w:t>willow (</w:t>
      </w:r>
      <w:r w:rsidR="000E2E4A" w:rsidRPr="001F473C">
        <w:rPr>
          <w:rFonts w:cs="Times New Roman"/>
          <w:i/>
          <w:iCs/>
          <w:color w:val="000000" w:themeColor="text1"/>
        </w:rPr>
        <w:t xml:space="preserve">Salix </w:t>
      </w:r>
      <w:r w:rsidR="000E2E4A" w:rsidRPr="001F473C">
        <w:rPr>
          <w:rFonts w:cs="Times New Roman"/>
          <w:color w:val="000000" w:themeColor="text1"/>
        </w:rPr>
        <w:t xml:space="preserve">spp.) in dominant quantities </w:t>
      </w:r>
      <w:del w:id="148" w:author="Katherine Hayes" w:date="2024-06-28T15:08:00Z">
        <w:r w:rsidR="000E2E4A" w:rsidRPr="001F473C" w:rsidDel="003633BB">
          <w:rPr>
            <w:rFonts w:cs="Times New Roman"/>
            <w:color w:val="000000" w:themeColor="text1"/>
          </w:rPr>
          <w:delText xml:space="preserve">in modern boreal forests </w:delText>
        </w:r>
      </w:del>
      <w:r w:rsidR="000E2E4A" w:rsidRPr="001F473C">
        <w:rPr>
          <w:rFonts w:cs="Times New Roman"/>
          <w:color w:val="000000" w:themeColor="text1"/>
        </w:rPr>
        <w:t xml:space="preserve">after reburning </w:t>
      </w:r>
      <w:r w:rsidR="00F334AE">
        <w:rPr>
          <w:rFonts w:cs="Times New Roman"/>
          <w:color w:val="000000" w:themeColor="text1"/>
        </w:rPr>
        <w:fldChar w:fldCharType="begin"/>
      </w:r>
      <w:r w:rsidR="00714DBF">
        <w:rPr>
          <w:rFonts w:cs="Times New Roman"/>
          <w:color w:val="000000" w:themeColor="text1"/>
        </w:rPr>
        <w:instrText xml:space="preserve"> ADDIN ZOTERO_ITEM CSL_CITATION {"citationID":"FII7DzYW","properties":{"formattedCitation":"(Hayes and Buma, 2021; Johnstone et al., 2020)","plainCitation":"(Hayes and Buma, 2021; Johnstone et al., 2020)","noteIndex":0},"citationItems":[{"id":1138,"uris":["http://zotero.org/users/10601290/items/FJMATVSZ"],"itemData":{"id":1138,"type":"article-journal","abstract":"Increasing rates of short-interval disturbances have the potential to rapidly transform ecosystems via shifts in post-disturbance regeneration. While research has explored compound events in multiple biomes, we know little regarding how local site conditions interact with short-interval disturbances to inﬂuence post-disturbance regeneration. Furthermore, questions remain regarding the consequences of continued high frequency events: What happens when emerging new communities are themselves subject to short-interval disturbances? To investigate effects of ongoing short-interval ﬁres on regeneration, we examined post-ﬁre forest regeneration in two locations in interior Alaska. We established 50 plots across a mosaic of ﬁre histories (one, two, or three ﬁres in &lt;70 yr) in an upland and lowland site in interior Alaska. To investigate how shifts in community driven by short-interval ﬁres differ according to local site conditions, we quantiﬁed abundance, proportion, and density of conifer and deciduous regeneration in a drier upland site and a wetter lowland site. Both sites were dominated by black spruce prior to burning. In the drier upland site, black spruce (Picea mariana) presence declined sharply after two ﬁres, while paper birch (Betula neoalaskana) became increasingly abundant with each additional ﬁre. In the wetter lowland site, less organic soil was consumed by ﬁre and presence of black spruce persisted through an initial single reburn (two ﬁres), indicating local topography may temporarily buffer reburning impacts. However, after three burns, conifers were effectively eliminated in both upland and lowland stands. Deciduous regeneration differed with site: Birch dominated in upland plots, while willow (Salix spp.) and aspen (Populus tremuloides) dominated in lowlands. These results offer strong empirical evidence of the divergence of boreal successional trajectories from previous historic norms. Furthermore, results from this study demonstrate shifts in post-ﬁre succession in forested ecosystems continue to accumulate with additional short-interval disturbance events, overwhelming the interactive effects of local site conditions.","container-title":"Ecosphere","DOI":"10.1002/ecs2.3379","ISSN":"2150-8925, 2150-8925","issue":"3","journalAbbreviation":"Ecosphere","language":"en","source":"DOI.org (Crossref)","title":"Effects of short‐interval disturbances continue to accumulate, overwhelming variability in local resilience","URL":"https://onlinelibrary.wiley.com/doi/10.1002/ecs2.3379","volume":"12","author":[{"family":"Hayes","given":"Katherine"},{"family":"Buma","given":"Brian"}],"accessed":{"date-parts":[["2022",11,15]]},"issued":{"date-parts":[["2021",3]]},"citation-key":"Hayes_2021"}},{"id":3613,"uris":["http://zotero.org/users/10601290/items/SDAC34RQ","http://zotero.org/users/10601290/items/EBCZ2IQK"],"itemData":{"id":3613,"type":"article-journal","abstract":"Disturbances can interrupt feedbacks that maintain stable plant community structure and create windows of opportunity for vegetation to shift to alternative states. Boreal forests are dominated by tree species that overlap considerably in environmental niche, but there are few tests of what conditions initiate and sustain different forest states. Here, we examine patterns of post-fire growth and density of tree seedlings in early succession and use structural equation models to estimate relative effects of environmental and pre-fire conditions, fire characteristics, and biotic interactions. We surveyed tree seedling recruits for 13 yr across a broad range of environmental and fire conditions (n = 89) in Alaskan black spruce stands that burned in 2004. Densities of established seedlings at 13 yr were strongly determined by initial recruitment that occurred within 2 yr after fire. High proportional combustion of the soil organic layer (fire severity) led to increased densities of deciduous seedlings but not of black spruce and had a positive influence on aboveground biomass of all species. Biotic interactions such as mammalian herbivory or woody competition, potential mechanisms for relay floristic succession, had no detectable effects on tree seedling densities or biomass. Repeated surveys instead suggested persistent shifts in successional trajectories of tree communities from spruce to deciduous dominance at sites where high fire severity created positive conditions for deciduous seedling recruitment and growth. Unless future species interactions alter the deciduous dominance of tree seedling composition, the vegetation transformations that we observed in response to high fire severity are likely to persist over the short fire cycle that increasingly characterizes the fire regime of Interior Alaska.","container-title":"Ecosphere","DOI":"10.1002/ecs2.3129","ISSN":"2150-8925","issue":"5","language":"en","note":"_eprint: https://esajournals.onlinelibrary.wiley.com/doi/pdf/10.1002/ecs2.3129","page":"e03129","source":"Wiley Online Library","title":"Factors shaping alternate successional trajectories in burned black spruce forests of Alaska","volume":"11","author":[{"family":"Johnstone","given":"J. F."},{"family":"Celis","given":"G."},{"family":"Chapin III","given":"F. S."},{"family":"Hollingsworth","given":"T. N."},{"family":"Jean","given":"M."},{"family":"Mack","given":"M. C."}],"issued":{"date-parts":[["2020"]]},"citation-key":"Johnstone_2020"}}],"schema":"https://github.com/citation-style-language/schema/raw/master/csl-citation.json"} </w:instrText>
      </w:r>
      <w:r w:rsidR="00F334AE">
        <w:rPr>
          <w:rFonts w:cs="Times New Roman"/>
          <w:color w:val="000000" w:themeColor="text1"/>
        </w:rPr>
        <w:fldChar w:fldCharType="separate"/>
      </w:r>
      <w:r w:rsidR="00F334AE">
        <w:rPr>
          <w:rFonts w:cs="Times New Roman"/>
          <w:noProof/>
          <w:color w:val="000000" w:themeColor="text1"/>
        </w:rPr>
        <w:t>(Hayes and Buma, 2021; Johnstone et al., 2020)</w:t>
      </w:r>
      <w:r w:rsidR="00F334AE">
        <w:rPr>
          <w:rFonts w:cs="Times New Roman"/>
          <w:color w:val="000000" w:themeColor="text1"/>
        </w:rPr>
        <w:fldChar w:fldCharType="end"/>
      </w:r>
      <w:r w:rsidR="00F334AE">
        <w:rPr>
          <w:rFonts w:cs="Times New Roman"/>
          <w:color w:val="000000" w:themeColor="text1"/>
        </w:rPr>
        <w:t>.</w:t>
      </w:r>
      <w:r w:rsidR="000E2E4A" w:rsidRPr="001F473C">
        <w:rPr>
          <w:rFonts w:cs="Times New Roman"/>
          <w:color w:val="000000" w:themeColor="text1"/>
        </w:rPr>
        <w:t xml:space="preserve"> </w:t>
      </w:r>
      <w:del w:id="149" w:author="Katherine Hayes" w:date="2024-07-01T11:02:00Z">
        <w:r w:rsidR="000E2E4A" w:rsidRPr="001F473C" w:rsidDel="00E222F1">
          <w:rPr>
            <w:rFonts w:cs="Times New Roman"/>
            <w:color w:val="000000" w:themeColor="text1"/>
          </w:rPr>
          <w:delText xml:space="preserve">Early observations of regenerating </w:delText>
        </w:r>
      </w:del>
      <w:del w:id="150" w:author="Katherine Hayes" w:date="2024-06-28T12:45:00Z">
        <w:r w:rsidR="000E2E4A" w:rsidRPr="001F473C" w:rsidDel="00AD7F53">
          <w:rPr>
            <w:rFonts w:cs="Times New Roman"/>
            <w:color w:val="000000" w:themeColor="text1"/>
          </w:rPr>
          <w:delText xml:space="preserve">deciduous </w:delText>
        </w:r>
      </w:del>
      <w:del w:id="151" w:author="Katherine Hayes" w:date="2024-07-01T11:02:00Z">
        <w:r w:rsidR="000B190E" w:rsidRPr="001F473C" w:rsidDel="00E222F1">
          <w:rPr>
            <w:rFonts w:cs="Times New Roman"/>
            <w:color w:val="000000" w:themeColor="text1"/>
          </w:rPr>
          <w:delText>forests</w:delText>
        </w:r>
        <w:r w:rsidR="000E2E4A" w:rsidRPr="001F473C" w:rsidDel="00E222F1">
          <w:rPr>
            <w:rFonts w:cs="Times New Roman"/>
            <w:color w:val="000000" w:themeColor="text1"/>
          </w:rPr>
          <w:delText xml:space="preserve"> in Interior Alaska demonstrate that</w:delText>
        </w:r>
      </w:del>
      <w:ins w:id="152" w:author="Katherine Hayes" w:date="2024-07-01T11:02:00Z">
        <w:r w:rsidR="00E222F1">
          <w:rPr>
            <w:rFonts w:cs="Times New Roman"/>
            <w:color w:val="000000" w:themeColor="text1"/>
          </w:rPr>
          <w:t xml:space="preserve">Shifts in forest composition </w:t>
        </w:r>
      </w:ins>
      <w:ins w:id="153" w:author="Katherine Hayes" w:date="2024-08-13T12:30:00Z">
        <w:r w:rsidR="009941A8">
          <w:rPr>
            <w:rFonts w:cs="Times New Roman"/>
            <w:color w:val="000000" w:themeColor="text1"/>
          </w:rPr>
          <w:t>are associated with</w:t>
        </w:r>
      </w:ins>
      <w:ins w:id="154" w:author="Katherine Hayes" w:date="2024-07-01T11:02:00Z">
        <w:r w:rsidR="00E222F1">
          <w:rPr>
            <w:rFonts w:cs="Times New Roman"/>
            <w:color w:val="000000" w:themeColor="text1"/>
          </w:rPr>
          <w:t xml:space="preserve"> corresponding shifts in</w:t>
        </w:r>
      </w:ins>
      <w:r w:rsidR="000E2E4A" w:rsidRPr="001F473C">
        <w:rPr>
          <w:rFonts w:cs="Times New Roman"/>
          <w:color w:val="000000" w:themeColor="text1"/>
        </w:rPr>
        <w:t xml:space="preserve"> </w:t>
      </w:r>
      <w:r w:rsidR="000B190E" w:rsidRPr="001F473C">
        <w:rPr>
          <w:rFonts w:cs="Times New Roman"/>
          <w:color w:val="000000" w:themeColor="text1"/>
        </w:rPr>
        <w:t xml:space="preserve">forest </w:t>
      </w:r>
      <w:r w:rsidR="000E2E4A" w:rsidRPr="001F473C">
        <w:rPr>
          <w:rFonts w:cs="Times New Roman"/>
          <w:color w:val="000000" w:themeColor="text1"/>
        </w:rPr>
        <w:t>structure</w:t>
      </w:r>
      <w:del w:id="155" w:author="Katherine Hayes" w:date="2024-07-01T11:02:00Z">
        <w:r w:rsidR="000E2E4A" w:rsidRPr="001F473C" w:rsidDel="00E222F1">
          <w:rPr>
            <w:rFonts w:cs="Times New Roman"/>
            <w:color w:val="000000" w:themeColor="text1"/>
          </w:rPr>
          <w:delText xml:space="preserve"> changes d</w:delText>
        </w:r>
        <w:r w:rsidR="00C846A6" w:rsidRPr="001F473C" w:rsidDel="00E222F1">
          <w:rPr>
            <w:rFonts w:cs="Times New Roman"/>
            <w:color w:val="000000" w:themeColor="text1"/>
          </w:rPr>
          <w:delText>istinctively</w:delText>
        </w:r>
        <w:r w:rsidR="000E2E4A" w:rsidRPr="001F473C" w:rsidDel="00E222F1">
          <w:rPr>
            <w:rFonts w:cs="Times New Roman"/>
            <w:color w:val="000000" w:themeColor="text1"/>
          </w:rPr>
          <w:delText xml:space="preserve"> </w:delText>
        </w:r>
      </w:del>
      <w:del w:id="156" w:author="Katherine Hayes" w:date="2024-06-28T15:09:00Z">
        <w:r w:rsidR="000E2E4A" w:rsidRPr="001F473C" w:rsidDel="003633BB">
          <w:rPr>
            <w:rFonts w:cs="Times New Roman"/>
            <w:color w:val="000000" w:themeColor="text1"/>
          </w:rPr>
          <w:delText>across a 1-3 short-interval fire gradient</w:delText>
        </w:r>
      </w:del>
      <w:r w:rsidR="000E2E4A" w:rsidRPr="001F473C">
        <w:rPr>
          <w:rFonts w:cs="Times New Roman"/>
          <w:color w:val="000000" w:themeColor="text1"/>
        </w:rPr>
        <w:t xml:space="preserve">: </w:t>
      </w:r>
      <w:ins w:id="157" w:author="Katherine Hayes" w:date="2024-05-13T14:26:00Z">
        <w:r w:rsidR="00054549">
          <w:rPr>
            <w:rFonts w:cs="Times New Roman"/>
            <w:color w:val="000000" w:themeColor="text1"/>
          </w:rPr>
          <w:t xml:space="preserve">in </w:t>
        </w:r>
      </w:ins>
      <w:ins w:id="158" w:author="Katherine Hayes" w:date="2024-07-04T13:36:00Z">
        <w:r w:rsidR="006175C9">
          <w:rPr>
            <w:rFonts w:cs="Times New Roman"/>
            <w:color w:val="000000" w:themeColor="text1"/>
          </w:rPr>
          <w:t xml:space="preserve">forests </w:t>
        </w:r>
      </w:ins>
      <w:ins w:id="159" w:author="Katherine Hayes" w:date="2024-06-28T15:10:00Z">
        <w:r w:rsidR="003633BB">
          <w:rPr>
            <w:rFonts w:cs="Times New Roman"/>
            <w:color w:val="000000" w:themeColor="text1"/>
          </w:rPr>
          <w:t>that reburn,</w:t>
        </w:r>
      </w:ins>
      <w:ins w:id="160" w:author="Katherine Hayes" w:date="2024-05-13T14:27:00Z">
        <w:r w:rsidR="00054549">
          <w:rPr>
            <w:rFonts w:cs="Times New Roman"/>
            <w:color w:val="000000" w:themeColor="text1"/>
          </w:rPr>
          <w:t xml:space="preserve"> increased presence of species like aspen and willow lead to more open and more clumped spatial distribution of trees with each additional fire</w:t>
        </w:r>
      </w:ins>
      <w:del w:id="161" w:author="Katherine Hayes" w:date="2024-05-13T14:26:00Z">
        <w:r w:rsidR="000E2E4A" w:rsidRPr="001F473C" w:rsidDel="00054549">
          <w:rPr>
            <w:rFonts w:cs="Times New Roman"/>
            <w:color w:val="000000" w:themeColor="text1"/>
          </w:rPr>
          <w:delText xml:space="preserve">three </w:delText>
        </w:r>
      </w:del>
      <w:del w:id="162" w:author="Katherine Hayes" w:date="2023-12-11T14:54:00Z">
        <w:r w:rsidR="000E2E4A" w:rsidRPr="001F473C" w:rsidDel="0095143C">
          <w:rPr>
            <w:rFonts w:cs="Times New Roman"/>
            <w:color w:val="000000" w:themeColor="text1"/>
          </w:rPr>
          <w:delText>burns</w:delText>
        </w:r>
      </w:del>
      <w:del w:id="163" w:author="Katherine Hayes" w:date="2024-05-13T14:26:00Z">
        <w:r w:rsidR="000E2E4A" w:rsidRPr="001F473C" w:rsidDel="00054549">
          <w:rPr>
            <w:rFonts w:cs="Times New Roman"/>
            <w:color w:val="000000" w:themeColor="text1"/>
          </w:rPr>
          <w:delText xml:space="preserve"> result in a more open, clumped spatial distribution </w:delText>
        </w:r>
        <w:r w:rsidR="000B190E" w:rsidRPr="001F473C" w:rsidDel="00054549">
          <w:rPr>
            <w:rFonts w:cs="Times New Roman"/>
            <w:color w:val="000000" w:themeColor="text1"/>
          </w:rPr>
          <w:delText xml:space="preserve">of trees via </w:delText>
        </w:r>
        <w:r w:rsidR="000E2E4A" w:rsidRPr="001F473C" w:rsidDel="00054549">
          <w:rPr>
            <w:rFonts w:cs="Times New Roman"/>
            <w:color w:val="000000" w:themeColor="text1"/>
          </w:rPr>
          <w:delText>increased presence of willow and aspen</w:delText>
        </w:r>
      </w:del>
      <w:r w:rsidR="000E2E4A" w:rsidRPr="001F473C">
        <w:rPr>
          <w:rFonts w:cs="Times New Roman"/>
          <w:color w:val="000000" w:themeColor="text1"/>
        </w:rPr>
        <w:t xml:space="preserve"> </w:t>
      </w:r>
      <w:r w:rsidR="002F27A8">
        <w:rPr>
          <w:rFonts w:cs="Times New Roman"/>
          <w:color w:val="000000" w:themeColor="text1"/>
        </w:rPr>
        <w:fldChar w:fldCharType="begin"/>
      </w:r>
      <w:r w:rsidR="002F27A8">
        <w:rPr>
          <w:rFonts w:cs="Times New Roman"/>
          <w:color w:val="000000" w:themeColor="text1"/>
        </w:rPr>
        <w:instrText xml:space="preserve"> ADDIN ZOTERO_ITEM CSL_CITATION {"citationID":"v94sdS1f","properties":{"formattedCitation":"(Hayes and Buma, 2021)","plainCitation":"(Hayes and Buma, 2021)","noteIndex":0},"citationItems":[{"id":1138,"uris":["http://zotero.org/users/10601290/items/FJMATVSZ"],"itemData":{"id":1138,"type":"article-journal","abstract":"Increasing rates of short-interval disturbances have the potential to rapidly transform ecosystems via shifts in post-disturbance regeneration. While research has explored compound events in multiple biomes, we know little regarding how local site conditions interact with short-interval disturbances to inﬂuence post-disturbance regeneration. Furthermore, questions remain regarding the consequences of continued high frequency events: What happens when emerging new communities are themselves subject to short-interval disturbances? To investigate effects of ongoing short-interval ﬁres on regeneration, we examined post-ﬁre forest regeneration in two locations in interior Alaska. We established 50 plots across a mosaic of ﬁre histories (one, two, or three ﬁres in &lt;70 yr) in an upland and lowland site in interior Alaska. To investigate how shifts in community driven by short-interval ﬁres differ according to local site conditions, we quantiﬁed abundance, proportion, and density of conifer and deciduous regeneration in a drier upland site and a wetter lowland site. Both sites were dominated by black spruce prior to burning. In the drier upland site, black spruce (Picea mariana) presence declined sharply after two ﬁres, while paper birch (Betula neoalaskana) became increasingly abundant with each additional ﬁre. In the wetter lowland site, less organic soil was consumed by ﬁre and presence of black spruce persisted through an initial single reburn (two ﬁres), indicating local topography may temporarily buffer reburning impacts. However, after three burns, conifers were effectively eliminated in both upland and lowland stands. Deciduous regeneration differed with site: Birch dominated in upland plots, while willow (Salix spp.) and aspen (Populus tremuloides) dominated in lowlands. These results offer strong empirical evidence of the divergence of boreal successional trajectories from previous historic norms. Furthermore, results from this study demonstrate shifts in post-ﬁre succession in forested ecosystems continue to accumulate with additional short-interval disturbance events, overwhelming the interactive effects of local site conditions.","container-title":"Ecosphere","DOI":"10.1002/ecs2.3379","ISSN":"2150-8925, 2150-8925","issue":"3","journalAbbreviation":"Ecosphere","language":"en","source":"DOI.org (Crossref)","title":"Effects of short‐interval disturbances continue to accumulate, overwhelming variability in local resilience","URL":"https://onlinelibrary.wiley.com/doi/10.1002/ecs2.3379","volume":"12","author":[{"family":"Hayes","given":"Katherine"},{"family":"Buma","given":"Brian"}],"accessed":{"date-parts":[["2022",11,15]]},"issued":{"date-parts":[["2021",3]]},"citation-key":"Hayes_2021"}}],"schema":"https://github.com/citation-style-language/schema/raw/master/csl-citation.json"} </w:instrText>
      </w:r>
      <w:r w:rsidR="002F27A8">
        <w:rPr>
          <w:rFonts w:cs="Times New Roman"/>
          <w:color w:val="000000" w:themeColor="text1"/>
        </w:rPr>
        <w:fldChar w:fldCharType="separate"/>
      </w:r>
      <w:r w:rsidR="00A963AA">
        <w:rPr>
          <w:rFonts w:cs="Times New Roman"/>
          <w:noProof/>
          <w:color w:val="000000" w:themeColor="text1"/>
        </w:rPr>
        <w:t>(Hayes and Buma, 2021)</w:t>
      </w:r>
      <w:r w:rsidR="002F27A8">
        <w:rPr>
          <w:rFonts w:cs="Times New Roman"/>
          <w:color w:val="000000" w:themeColor="text1"/>
        </w:rPr>
        <w:fldChar w:fldCharType="end"/>
      </w:r>
      <w:r w:rsidR="000E2E4A" w:rsidRPr="001F473C">
        <w:rPr>
          <w:rFonts w:cs="Times New Roman"/>
          <w:color w:val="000000" w:themeColor="text1"/>
        </w:rPr>
        <w:t xml:space="preserve">. </w:t>
      </w:r>
      <w:del w:id="164" w:author="Katherine Hayes" w:date="2024-03-25T12:10:00Z">
        <w:r w:rsidR="00F13F84" w:rsidRPr="001F473C" w:rsidDel="00100EEC">
          <w:rPr>
            <w:rFonts w:cs="Times New Roman"/>
            <w:color w:val="000000" w:themeColor="text1"/>
          </w:rPr>
          <w:delText>Tree</w:delText>
        </w:r>
        <w:r w:rsidR="000E2E4A" w:rsidRPr="001F473C" w:rsidDel="00100EEC">
          <w:rPr>
            <w:rFonts w:cs="Times New Roman"/>
            <w:color w:val="000000" w:themeColor="text1"/>
          </w:rPr>
          <w:delText xml:space="preserve"> </w:delText>
        </w:r>
      </w:del>
      <w:ins w:id="165" w:author="Katherine Hayes" w:date="2024-03-25T12:11:00Z">
        <w:r w:rsidR="00100EEC">
          <w:rPr>
            <w:rFonts w:cs="Times New Roman"/>
            <w:color w:val="000000" w:themeColor="text1"/>
          </w:rPr>
          <w:t>Tree density and distribution</w:t>
        </w:r>
      </w:ins>
      <w:del w:id="166" w:author="Katherine Hayes" w:date="2024-03-25T12:11:00Z">
        <w:r w:rsidR="000E2E4A" w:rsidRPr="001F473C" w:rsidDel="00100EEC">
          <w:rPr>
            <w:rFonts w:cs="Times New Roman"/>
            <w:color w:val="000000" w:themeColor="text1"/>
          </w:rPr>
          <w:delText>structure</w:delText>
        </w:r>
      </w:del>
      <w:r w:rsidR="000E2E4A" w:rsidRPr="001F473C">
        <w:rPr>
          <w:rFonts w:cs="Times New Roman"/>
          <w:color w:val="000000" w:themeColor="text1"/>
        </w:rPr>
        <w:t xml:space="preserve"> </w:t>
      </w:r>
      <w:r w:rsidR="00BA3D3D" w:rsidRPr="001F473C">
        <w:rPr>
          <w:rFonts w:cs="Times New Roman"/>
          <w:color w:val="000000" w:themeColor="text1"/>
        </w:rPr>
        <w:t>play</w:t>
      </w:r>
      <w:del w:id="167" w:author="Katherine Hayes" w:date="2024-03-25T12:12:00Z">
        <w:r w:rsidR="00BA3D3D" w:rsidRPr="001F473C" w:rsidDel="00100EEC">
          <w:rPr>
            <w:rFonts w:cs="Times New Roman"/>
            <w:color w:val="000000" w:themeColor="text1"/>
          </w:rPr>
          <w:delText>s</w:delText>
        </w:r>
      </w:del>
      <w:r w:rsidR="00BA3D3D" w:rsidRPr="001F473C">
        <w:rPr>
          <w:rFonts w:cs="Times New Roman"/>
          <w:color w:val="000000" w:themeColor="text1"/>
        </w:rPr>
        <w:t xml:space="preserve"> an important role in </w:t>
      </w:r>
      <w:del w:id="168" w:author="Katherine Hayes" w:date="2024-03-25T12:11:00Z">
        <w:r w:rsidR="000E2E4A" w:rsidRPr="001F473C" w:rsidDel="00100EEC">
          <w:rPr>
            <w:rFonts w:cs="Times New Roman"/>
            <w:color w:val="000000" w:themeColor="text1"/>
          </w:rPr>
          <w:delText xml:space="preserve">shaping fuel distributions </w:delText>
        </w:r>
      </w:del>
      <w:ins w:id="169" w:author="Katherine Hayes" w:date="2024-03-25T12:11:00Z">
        <w:r w:rsidR="00100EEC">
          <w:rPr>
            <w:rFonts w:cs="Times New Roman"/>
            <w:color w:val="000000" w:themeColor="text1"/>
          </w:rPr>
          <w:t>fire behavior</w:t>
        </w:r>
      </w:ins>
      <w:ins w:id="170" w:author="Katherine Hayes" w:date="2024-03-25T12:12:00Z">
        <w:r w:rsidR="00100EEC">
          <w:rPr>
            <w:rFonts w:cs="Times New Roman"/>
            <w:color w:val="000000" w:themeColor="text1"/>
          </w:rPr>
          <w:t xml:space="preserve"> </w:t>
        </w:r>
      </w:ins>
      <w:r w:rsidR="00F334AE">
        <w:rPr>
          <w:rFonts w:cs="Times New Roman"/>
          <w:color w:val="000000" w:themeColor="text1"/>
        </w:rPr>
        <w:fldChar w:fldCharType="begin"/>
      </w:r>
      <w:r w:rsidR="00714DBF">
        <w:rPr>
          <w:rFonts w:cs="Times New Roman"/>
          <w:color w:val="000000" w:themeColor="text1"/>
        </w:rPr>
        <w:instrText xml:space="preserve"> ADDIN ZOTERO_ITEM CSL_CITATION {"citationID":"xLrpAj2U","properties":{"formattedCitation":"(Eckdahl et al., 2022; H\\uc0\\u233{}ly et al., 2000)","plainCitation":"(Eckdahl et al., 2022; Hély et al., 2000)","noteIndex":0},"citationItems":[{"id":998,"uris":["http://zotero.org/users/10601290/items/JGEXVYKN"],"itemData":{"id":998,"type":"article-journal","abstract":"Abstract. The boreal forest landscape covers approximately 10 % of the earth's land area and accounts for almost 30 % of the global annual terrestrial sink of carbon (C). Increased emissions due to climate-change-amplified fire frequency, size, and intensity threaten to remove elements such as C and nitrogen (N) from forest soil and vegetation at rates faster than they accumulate. This may result in large areas within the region becoming a net source of greenhouse gases, creating a positive feedback loop with a changing climate. Meter-scale estimates of area-normalized fire emissions are limited in Eurasian boreal forests, and knowledge of their relation to climate and ecosystem properties is sparse. This study sampled 50 separate Swedish wildfires, which occurred during an extreme fire season in 2018, providing quantitative estimates of C and N loss due to fire along a climate gradient. Mean annual precipitation had strong positive effects on total fuel, which was the strongest driver for increasing C and N losses. Mean annual temperature (MAT) influenced both pre- and postfire organic layer soil bulk density and C : N ratio, which had mixed effects on C and N losses. Significant fire-induced loss of C estimated in the 50 plots was comparable to estimates in similar Eurasian forests but approximately a quarter of those found in typically more intense North American boreal wildfires. N loss was insignificant, though a large amount of fire-affected fuel was converted to a low C : N surface layer of char in proportion to increased MAT. These results reveal large quantitative differences in C and N losses between global regions and their linkage to the broad range of climate conditions within Fennoscandia. A need exists to better incorporate these factors into models to improve estimates of global emissions of C and N due to fire in future climate scenarios. Additionally, this study demonstrated a linkage between climate and the extent of charring of soil fuel and discusses its potential for altering C and N dynamics in postfire recovery.","container-title":"Biogeosciences","DOI":"10.5194/bg-19-2487-2022","ISSN":"1726-4189","issue":"9","journalAbbreviation":"Biogeosciences","language":"en","page":"2487-2506","source":"DOI.org (Crossref)","title":"Climatic variation drives loss and restructuring of carbon and nitrogen in boreal forest wildfire","volume":"19","author":[{"family":"Eckdahl","given":"Johan A."},{"family":"Kristensen","given":"Jeppe A."},{"family":"Metcalfe","given":"Daniel B."}],"issued":{"date-parts":[["2022",5,13]]},"citation-key":"Eckdahl_2022"}},{"id":3606,"uris":["http://zotero.org/users/10601290/items/IC458M53","http://zotero.org/users/10601290/items/5AIU34IE"],"itemData":{"id":3606,"type":"article-journal","abstract":"Surface fuels were examined in 48 stands of the Canadian mixed-wood boreal forest. Tree canopy was characterized with the point-centred quadrant method and stands were characterized as deciduous, mixed-deciduous, mixed-coniferous or coniferous according to the percentage of conifer basal area. Woody debris loadings were measured with the line intersect method and the litter, duff, shrub loads and depths or heights were sampled with various quadrats. No significant difference was found among stand types for total woody debris load, large basal diameter shrub loads and load or depth of litter and duff. However, conifer stands had significantly heavier loads of small diameter elements (twigs and shrubs) and conifer pieces were more numerous within these stands than in deciduous stands. The BEHAVE prediction system was used to evaluate the impact of these differences on the potential of fire ignition in situations where topography and weather were constant. The qualitative and quantitative changes in fuels, resulting from species replacement and fast decay rates, influence fire hazard. Simulations of fire behaviour showed that in the mixed-wood boreal forest fires were less intense and spread more slowly in deciduous stands than in mixed or coniferous stands. Moreover, spring fires were more intense than summer fires, and differences between seasons increased with the increase of deciduous basal area.","container-title":"Journal of Vegetation Science","DOI":"10.2307/3236551","ISSN":"1100-9233","issue":"6","note":"publisher: Wiley","page":"813-824","source":"JSTOR","title":"Effects of Stand Composition on Fire Hazard in Mixed-Wood Canadian Boreal Forest","volume":"11","author":[{"family":"Hély","given":"C."},{"family":"Bergeron","given":"Y."},{"family":"Flannigan","given":"M. D."}],"issued":{"date-parts":[["2000"]]},"citation-key":"Hely_2000"}}],"schema":"https://github.com/citation-style-language/schema/raw/master/csl-citation.json"} </w:instrText>
      </w:r>
      <w:r w:rsidR="00F334AE">
        <w:rPr>
          <w:rFonts w:cs="Times New Roman"/>
          <w:color w:val="000000" w:themeColor="text1"/>
        </w:rPr>
        <w:fldChar w:fldCharType="separate"/>
      </w:r>
      <w:r w:rsidR="00F334AE" w:rsidRPr="00F334AE">
        <w:rPr>
          <w:rFonts w:cs="Times New Roman"/>
          <w:color w:val="000000"/>
        </w:rPr>
        <w:t>(Eckdahl et al., 2022; Hély et al., 2000)</w:t>
      </w:r>
      <w:r w:rsidR="00F334AE">
        <w:rPr>
          <w:rFonts w:cs="Times New Roman"/>
          <w:color w:val="000000" w:themeColor="text1"/>
        </w:rPr>
        <w:fldChar w:fldCharType="end"/>
      </w:r>
      <w:r w:rsidR="00F334AE">
        <w:rPr>
          <w:rFonts w:cs="Times New Roman"/>
          <w:color w:val="000000" w:themeColor="text1"/>
        </w:rPr>
        <w:t>:</w:t>
      </w:r>
      <w:r w:rsidR="00BA3D3D" w:rsidRPr="001F473C">
        <w:rPr>
          <w:rFonts w:cs="Times New Roman"/>
          <w:color w:val="000000" w:themeColor="text1"/>
        </w:rPr>
        <w:t xml:space="preserve"> </w:t>
      </w:r>
      <w:ins w:id="171" w:author="Katherine Hayes" w:date="2024-03-25T12:12:00Z">
        <w:r w:rsidR="00100EEC">
          <w:rPr>
            <w:rFonts w:cs="Times New Roman"/>
            <w:color w:val="000000" w:themeColor="text1"/>
          </w:rPr>
          <w:t xml:space="preserve">more open </w:t>
        </w:r>
      </w:ins>
      <w:del w:id="172" w:author="Katherine Hayes" w:date="2024-03-25T12:11:00Z">
        <w:r w:rsidR="00BA3D3D" w:rsidRPr="001F473C" w:rsidDel="00100EEC">
          <w:rPr>
            <w:rFonts w:cs="Times New Roman"/>
            <w:color w:val="000000" w:themeColor="text1"/>
          </w:rPr>
          <w:delText>changing forest structure and composition alters fire behavior via</w:delText>
        </w:r>
      </w:del>
      <w:ins w:id="173" w:author="Katherine Hayes" w:date="2024-03-25T12:11:00Z">
        <w:r w:rsidR="00100EEC">
          <w:rPr>
            <w:rFonts w:cs="Times New Roman"/>
            <w:color w:val="000000" w:themeColor="text1"/>
          </w:rPr>
          <w:t>forest structure can</w:t>
        </w:r>
      </w:ins>
      <w:del w:id="174" w:author="Katherine Hayes" w:date="2024-03-25T12:11:00Z">
        <w:r w:rsidR="00BA3D3D" w:rsidRPr="001F473C" w:rsidDel="00100EEC">
          <w:rPr>
            <w:rFonts w:cs="Times New Roman"/>
            <w:color w:val="000000" w:themeColor="text1"/>
          </w:rPr>
          <w:delText xml:space="preserve"> changes to specific fire behavior variables, such as</w:delText>
        </w:r>
      </w:del>
      <w:ins w:id="175" w:author="Katherine Hayes" w:date="2024-03-25T12:11:00Z">
        <w:r w:rsidR="00100EEC">
          <w:rPr>
            <w:rFonts w:cs="Times New Roman"/>
            <w:color w:val="000000" w:themeColor="text1"/>
          </w:rPr>
          <w:t xml:space="preserve"> </w:t>
        </w:r>
      </w:ins>
      <w:ins w:id="176" w:author="Katherine Hayes" w:date="2024-03-25T12:12:00Z">
        <w:r w:rsidR="00100EEC">
          <w:rPr>
            <w:rFonts w:cs="Times New Roman"/>
            <w:color w:val="000000" w:themeColor="text1"/>
          </w:rPr>
          <w:t>alter wind flow</w:t>
        </w:r>
      </w:ins>
      <w:ins w:id="177" w:author="Katherine Hayes" w:date="2024-05-13T14:29:00Z">
        <w:r w:rsidR="00054549">
          <w:rPr>
            <w:rFonts w:cs="Times New Roman"/>
            <w:color w:val="000000" w:themeColor="text1"/>
          </w:rPr>
          <w:t xml:space="preserve">, </w:t>
        </w:r>
      </w:ins>
      <w:ins w:id="178" w:author="Katherine Hayes" w:date="2024-03-25T12:12:00Z">
        <w:r w:rsidR="00100EEC">
          <w:rPr>
            <w:rFonts w:cs="Times New Roman"/>
            <w:color w:val="000000" w:themeColor="text1"/>
          </w:rPr>
          <w:t>leading to shifts in</w:t>
        </w:r>
      </w:ins>
      <w:r w:rsidR="00BA3D3D" w:rsidRPr="001F473C">
        <w:rPr>
          <w:rFonts w:cs="Times New Roman"/>
          <w:color w:val="000000" w:themeColor="text1"/>
        </w:rPr>
        <w:t xml:space="preserve"> ignitability</w:t>
      </w:r>
      <w:ins w:id="179" w:author="Katherine Hayes" w:date="2024-03-25T12:12:00Z">
        <w:r w:rsidR="00100EEC">
          <w:rPr>
            <w:rFonts w:cs="Times New Roman"/>
            <w:color w:val="000000" w:themeColor="text1"/>
          </w:rPr>
          <w:t xml:space="preserve"> and </w:t>
        </w:r>
      </w:ins>
      <w:del w:id="180" w:author="Katherine Hayes" w:date="2024-03-25T12:12:00Z">
        <w:r w:rsidR="00BA3D3D" w:rsidRPr="001F473C" w:rsidDel="00100EEC">
          <w:rPr>
            <w:rFonts w:cs="Times New Roman"/>
            <w:color w:val="000000" w:themeColor="text1"/>
          </w:rPr>
          <w:delText xml:space="preserve">, </w:delText>
        </w:r>
      </w:del>
      <w:del w:id="181" w:author="Katherine Hayes" w:date="2024-06-28T15:10:00Z">
        <w:r w:rsidR="00BA3D3D" w:rsidRPr="001F473C" w:rsidDel="003633BB">
          <w:rPr>
            <w:rFonts w:cs="Times New Roman"/>
            <w:color w:val="000000" w:themeColor="text1"/>
          </w:rPr>
          <w:delText>spread intensity</w:delText>
        </w:r>
      </w:del>
      <w:ins w:id="182" w:author="Katherine Hayes" w:date="2024-06-28T15:10:00Z">
        <w:r w:rsidR="003633BB">
          <w:rPr>
            <w:rFonts w:cs="Times New Roman"/>
            <w:color w:val="000000" w:themeColor="text1"/>
          </w:rPr>
          <w:t>rate of spread</w:t>
        </w:r>
      </w:ins>
      <w:ins w:id="183" w:author="Katherine Hayes" w:date="2024-05-13T14:29:00Z">
        <w:r w:rsidR="00054549">
          <w:rPr>
            <w:rFonts w:cs="Times New Roman"/>
            <w:color w:val="000000" w:themeColor="text1"/>
          </w:rPr>
          <w:t xml:space="preserve"> (</w:t>
        </w:r>
        <w:proofErr w:type="spellStart"/>
        <w:r w:rsidR="00054549">
          <w:rPr>
            <w:rFonts w:cs="Times New Roman"/>
            <w:color w:val="000000" w:themeColor="text1"/>
          </w:rPr>
          <w:t>Pimont</w:t>
        </w:r>
        <w:proofErr w:type="spellEnd"/>
        <w:r w:rsidR="00054549">
          <w:rPr>
            <w:rFonts w:cs="Times New Roman"/>
            <w:color w:val="000000" w:themeColor="text1"/>
          </w:rPr>
          <w:t xml:space="preserve"> et al. 2011</w:t>
        </w:r>
      </w:ins>
      <w:ins w:id="184" w:author="Katherine Hayes" w:date="2024-06-28T11:47:00Z">
        <w:r w:rsidR="004573BB">
          <w:rPr>
            <w:rFonts w:cs="Times New Roman"/>
            <w:color w:val="000000" w:themeColor="text1"/>
          </w:rPr>
          <w:t>,</w:t>
        </w:r>
        <w:r w:rsidR="004573BB" w:rsidRPr="004573BB">
          <w:rPr>
            <w:rFonts w:cs="Times New Roman"/>
            <w:color w:val="000000" w:themeColor="text1"/>
          </w:rPr>
          <w:t xml:space="preserve"> </w:t>
        </w:r>
        <w:r w:rsidR="004573BB">
          <w:rPr>
            <w:rFonts w:cs="Times New Roman"/>
            <w:color w:val="000000" w:themeColor="text1"/>
          </w:rPr>
          <w:t>Ryan 2002</w:t>
        </w:r>
      </w:ins>
      <w:ins w:id="185" w:author="Katherine Hayes" w:date="2024-05-13T14:29:00Z">
        <w:r w:rsidR="00054549">
          <w:rPr>
            <w:rFonts w:cs="Times New Roman"/>
            <w:color w:val="000000" w:themeColor="text1"/>
          </w:rPr>
          <w:t>)</w:t>
        </w:r>
      </w:ins>
      <w:del w:id="186" w:author="Katherine Hayes" w:date="2024-03-25T12:12:00Z">
        <w:r w:rsidR="00BA3D3D" w:rsidRPr="001F473C" w:rsidDel="00100EEC">
          <w:rPr>
            <w:rFonts w:cs="Times New Roman"/>
            <w:color w:val="000000" w:themeColor="text1"/>
          </w:rPr>
          <w:delText>, and wind flow</w:delText>
        </w:r>
      </w:del>
      <w:r w:rsidR="00BA3D3D" w:rsidRPr="001F473C">
        <w:rPr>
          <w:rFonts w:cs="Times New Roman"/>
          <w:color w:val="000000" w:themeColor="text1"/>
        </w:rPr>
        <w:t xml:space="preserve">. In </w:t>
      </w:r>
      <w:r w:rsidR="00F13F84" w:rsidRPr="001F473C">
        <w:rPr>
          <w:rFonts w:cs="Times New Roman"/>
          <w:color w:val="000000" w:themeColor="text1"/>
        </w:rPr>
        <w:t>addition,</w:t>
      </w:r>
      <w:ins w:id="187" w:author="Katherine Hayes" w:date="2024-06-28T12:45:00Z">
        <w:r w:rsidR="00AD7F53">
          <w:rPr>
            <w:rFonts w:cs="Times New Roman"/>
            <w:color w:val="000000" w:themeColor="text1"/>
          </w:rPr>
          <w:t xml:space="preserve"> broadleaf</w:t>
        </w:r>
      </w:ins>
      <w:del w:id="188" w:author="Katherine Hayes" w:date="2024-06-28T12:45:00Z">
        <w:r w:rsidR="00F13F84" w:rsidRPr="001F473C" w:rsidDel="00AD7F53">
          <w:rPr>
            <w:rFonts w:cs="Times New Roman"/>
            <w:color w:val="000000" w:themeColor="text1"/>
          </w:rPr>
          <w:delText xml:space="preserve"> deciduous</w:delText>
        </w:r>
      </w:del>
      <w:r w:rsidR="00F13F84" w:rsidRPr="001F473C">
        <w:rPr>
          <w:rFonts w:cs="Times New Roman"/>
          <w:color w:val="000000" w:themeColor="text1"/>
        </w:rPr>
        <w:t xml:space="preserve"> species are faster</w:t>
      </w:r>
      <w:ins w:id="189" w:author="Katherine Hayes" w:date="2024-03-25T12:12:00Z">
        <w:r w:rsidR="00100EEC">
          <w:rPr>
            <w:rFonts w:cs="Times New Roman"/>
            <w:color w:val="000000" w:themeColor="text1"/>
          </w:rPr>
          <w:t>-</w:t>
        </w:r>
      </w:ins>
      <w:del w:id="190" w:author="Katherine Hayes" w:date="2024-03-25T12:12:00Z">
        <w:r w:rsidR="00F13F84" w:rsidRPr="001F473C" w:rsidDel="00100EEC">
          <w:rPr>
            <w:rFonts w:cs="Times New Roman"/>
            <w:color w:val="000000" w:themeColor="text1"/>
          </w:rPr>
          <w:delText xml:space="preserve"> </w:delText>
        </w:r>
      </w:del>
      <w:r w:rsidR="00F13F84" w:rsidRPr="001F473C">
        <w:rPr>
          <w:rFonts w:cs="Times New Roman"/>
          <w:color w:val="000000" w:themeColor="text1"/>
        </w:rPr>
        <w:t xml:space="preserve">growing, outpacing black spruce regeneration </w:t>
      </w:r>
      <w:r w:rsidR="002F27A8">
        <w:rPr>
          <w:rFonts w:cs="Times New Roman"/>
          <w:color w:val="000000" w:themeColor="text1"/>
        </w:rPr>
        <w:fldChar w:fldCharType="begin"/>
      </w:r>
      <w:r w:rsidR="002F27A8">
        <w:rPr>
          <w:rFonts w:cs="Times New Roman"/>
          <w:color w:val="000000" w:themeColor="text1"/>
        </w:rPr>
        <w:instrText xml:space="preserve"> ADDIN ZOTERO_ITEM CSL_CITATION {"citationID":"qLu2fvFe","properties":{"formattedCitation":"(Mack et al., 2021)","plainCitation":"(Mack et al., 2021)","noteIndex":0},"citationItems":[{"id":68,"uris":["http://zotero.org/users/10601290/items/7E5ZLLYZ"],"itemData":{"id":68,"type":"article-journal","abstract":"In boreal forests, climate warming is shifting the wildfire disturbance regime to more frequent fires that burn more deeply into organic soils, releasing sequestered carbon to the atmosphere. To understand the destabilization of carbon storage, it is necessary to consider these effects in the context of long-term ecological change. In Alaskan boreal forests, we found that shifts in dominant plant species catalyzed by severe fire compensated for greater combustion of soil carbon over decadal time scales. Severe burning of organic soils shifted tree dominance from slow-growing black spruce to fast-growing deciduous broadleaf trees, resulting in a net increase in carbon storage by a factor of 5 over the disturbance cycle. Reduced fire activity in future deciduous-dominated boreal forests could increase the tenure of this carbon on the landscape, thereby mitigating the feedback to climate warming.","container-title":"Science","issue":"6539","language":"en","license":"https://www.sciencemag.org/about/science-licenses-journal-article-reuse","note":"publisher: American Association for the Advancement of Science (AAAS)","page":"280–283","title":"Carbon loss from boreal forest wildfires offset by increased dominance of deciduous trees","volume":"372","author":[{"family":"Mack","given":"Michelle C"},{"family":"Walker","given":"Xanthe J"},{"family":"Johnstone","given":"Jill F"},{"family":"Alexander","given":"Heather D"},{"family":"Melvin","given":"April M"},{"family":"Jean","given":"Mélanie"},{"family":"Miller","given":"Samantha N"}],"issued":{"date-parts":[["2021",4]]},"citation-key":"Mack_2021"}}],"schema":"https://github.com/citation-style-language/schema/raw/master/csl-citation.json"} </w:instrText>
      </w:r>
      <w:r w:rsidR="002F27A8">
        <w:rPr>
          <w:rFonts w:cs="Times New Roman"/>
          <w:color w:val="000000" w:themeColor="text1"/>
        </w:rPr>
        <w:fldChar w:fldCharType="separate"/>
      </w:r>
      <w:r w:rsidR="00A963AA">
        <w:rPr>
          <w:rFonts w:cs="Times New Roman"/>
          <w:noProof/>
          <w:color w:val="000000" w:themeColor="text1"/>
        </w:rPr>
        <w:t>(Mack et al., 2021)</w:t>
      </w:r>
      <w:r w:rsidR="002F27A8">
        <w:rPr>
          <w:rFonts w:cs="Times New Roman"/>
          <w:color w:val="000000" w:themeColor="text1"/>
        </w:rPr>
        <w:fldChar w:fldCharType="end"/>
      </w:r>
      <w:r w:rsidR="00F13F84" w:rsidRPr="001F473C">
        <w:rPr>
          <w:rFonts w:cs="Times New Roman"/>
          <w:color w:val="000000" w:themeColor="text1"/>
        </w:rPr>
        <w:t xml:space="preserve"> which could lead to greater fuel abundance.</w:t>
      </w:r>
      <w:r w:rsidR="000E2E4A" w:rsidRPr="001F473C">
        <w:rPr>
          <w:rFonts w:cs="Times New Roman"/>
          <w:color w:val="000000" w:themeColor="text1"/>
        </w:rPr>
        <w:t xml:space="preserve"> </w:t>
      </w:r>
      <w:r w:rsidR="00F13F84" w:rsidRPr="001F473C">
        <w:rPr>
          <w:rFonts w:cs="Times New Roman"/>
          <w:color w:val="000000" w:themeColor="text1"/>
        </w:rPr>
        <w:t>Currently, we lack</w:t>
      </w:r>
      <w:r w:rsidR="002D261C" w:rsidRPr="001F473C">
        <w:rPr>
          <w:rFonts w:cs="Times New Roman"/>
          <w:color w:val="000000" w:themeColor="text1"/>
        </w:rPr>
        <w:t xml:space="preserve"> modern empirical data on </w:t>
      </w:r>
      <w:r w:rsidR="00F13F84" w:rsidRPr="001F473C">
        <w:rPr>
          <w:rFonts w:cs="Times New Roman"/>
          <w:color w:val="000000" w:themeColor="text1"/>
        </w:rPr>
        <w:t xml:space="preserve">the spatial distribution and abundance of fuels in emerging </w:t>
      </w:r>
      <w:del w:id="191" w:author="Katherine Hayes" w:date="2024-06-28T12:45:00Z">
        <w:r w:rsidR="00F13F84" w:rsidRPr="001F473C" w:rsidDel="00AD7F53">
          <w:rPr>
            <w:rFonts w:cs="Times New Roman"/>
            <w:color w:val="000000" w:themeColor="text1"/>
          </w:rPr>
          <w:delText xml:space="preserve">deciduous </w:delText>
        </w:r>
      </w:del>
      <w:ins w:id="192" w:author="Katherine Hayes" w:date="2024-06-28T12:45:00Z">
        <w:r w:rsidR="00AD7F53">
          <w:rPr>
            <w:rFonts w:cs="Times New Roman"/>
            <w:color w:val="000000" w:themeColor="text1"/>
          </w:rPr>
          <w:t xml:space="preserve">broadleaf </w:t>
        </w:r>
      </w:ins>
      <w:del w:id="193" w:author="Katherine Hayes" w:date="2024-07-04T13:36:00Z">
        <w:r w:rsidR="00F13F84" w:rsidRPr="001F473C" w:rsidDel="006175C9">
          <w:rPr>
            <w:rFonts w:cs="Times New Roman"/>
            <w:color w:val="000000" w:themeColor="text1"/>
          </w:rPr>
          <w:delText>stands</w:delText>
        </w:r>
      </w:del>
      <w:ins w:id="194" w:author="Katherine Hayes" w:date="2024-07-04T13:36:00Z">
        <w:r w:rsidR="006175C9">
          <w:rPr>
            <w:rFonts w:cs="Times New Roman"/>
            <w:color w:val="000000" w:themeColor="text1"/>
          </w:rPr>
          <w:t>forests</w:t>
        </w:r>
      </w:ins>
      <w:r w:rsidR="00F13F84" w:rsidRPr="001F473C">
        <w:rPr>
          <w:rFonts w:cs="Times New Roman"/>
          <w:color w:val="000000" w:themeColor="text1"/>
        </w:rPr>
        <w:t>, limiting our ability to make informed hypotheses about potential fire behavior.</w:t>
      </w:r>
    </w:p>
    <w:p w14:paraId="58141165" w14:textId="4C1B77A3" w:rsidR="000E2E4A" w:rsidRPr="001F473C" w:rsidRDefault="00BE38CE" w:rsidP="004747E5">
      <w:pPr>
        <w:ind w:firstLine="720"/>
        <w:rPr>
          <w:rFonts w:cs="Times New Roman"/>
        </w:rPr>
      </w:pPr>
      <w:r w:rsidRPr="001F473C">
        <w:rPr>
          <w:rFonts w:cs="Times New Roman"/>
        </w:rPr>
        <w:lastRenderedPageBreak/>
        <w:t xml:space="preserve">In addition, fire weather conditions are </w:t>
      </w:r>
      <w:del w:id="195" w:author="Katherine Hayes" w:date="2024-03-20T13:31:00Z">
        <w:r w:rsidRPr="001F473C" w:rsidDel="00020C78">
          <w:rPr>
            <w:rFonts w:cs="Times New Roman"/>
          </w:rPr>
          <w:delText xml:space="preserve">changing </w:delText>
        </w:r>
      </w:del>
      <w:ins w:id="196" w:author="Katherine Hayes" w:date="2024-03-20T13:31:00Z">
        <w:r w:rsidR="00020C78">
          <w:rPr>
            <w:rFonts w:cs="Times New Roman"/>
          </w:rPr>
          <w:t>departing from historic or paleoecological norms</w:t>
        </w:r>
        <w:r w:rsidR="00020C78" w:rsidRPr="001F473C">
          <w:rPr>
            <w:rFonts w:cs="Times New Roman"/>
          </w:rPr>
          <w:t xml:space="preserve"> </w:t>
        </w:r>
      </w:ins>
      <w:r w:rsidR="00370554" w:rsidRPr="001F473C">
        <w:rPr>
          <w:rFonts w:cs="Times New Roman"/>
        </w:rPr>
        <w:t>in Alaska</w:t>
      </w:r>
      <w:r w:rsidR="002F27A8">
        <w:rPr>
          <w:rFonts w:cs="Times New Roman"/>
        </w:rPr>
        <w:t xml:space="preserve"> </w:t>
      </w:r>
      <w:r w:rsidR="002F27A8">
        <w:rPr>
          <w:rFonts w:cs="Times New Roman"/>
        </w:rPr>
        <w:fldChar w:fldCharType="begin"/>
      </w:r>
      <w:r w:rsidR="00A963AA">
        <w:rPr>
          <w:rFonts w:cs="Times New Roman"/>
        </w:rPr>
        <w:instrText xml:space="preserve"> ADDIN ZOTERO_ITEM CSL_CITATION {"citationID":"qvG3EYAj","properties":{"formattedCitation":"(Lund et al., 2023)","plainCitation":"(Lund et al., 2023)","noteIndex":0},"citationItems":[{"id":3560,"uris":["http://zotero.org/users/10601290/items/JKG5YT34"],"itemData":{"id":3560,"type":"article-journal","abstract":"Abstract\n            \n              Recent years have seen unprecedented fire activity at high latitudes and knowledge of future wildfire risk is key for adaptation and risk management. Here we present a systematic characterization of the probability distributions (PDFs) of fire weather conditions, and how it arises from underlying meteorological drivers of change, in five boreal forest regions, for pre-industrial conditions and different global warming levels. Using initial condition ensembles from two global climate models to characterize regional variability, we quantify the PDFs of daily maximum surface air temperature (SAT\n              max\n              ), precipitation, wind, and minimum relative humidity (RH\n              min\n              ), and their evolution with global temperature. The resulting aggregate change in fire risk is quantified using the Canadian Fire Weather Index (FWI). In all regions we find increases in both means and upper tails of the FWI distribution, and a widening suggesting increased variability. The main underlying drivers are the projected increase in mean daily SAT\n              max\n              and decline in RH\n              min\n              , marked already at +1 and +2 °C global warming. The largest changes occur in Canada, where we estimate a doubling of days with moderate-or-higher FWI between +1 °C and +4 °C global warming, and the smallest in Alaska. While both models exhibit the same general features of change with warming, differences in magnitude of the shifts exist, particularly for RH\n              min\n              , where the bias compared to reanalysis is also largest. Given its importance for the FWI, RH\n              min\n              evolution is identified as an area in need of further research. While occurrence and severity of wildfires ultimately depend also on factors such as ignition and fuel, we show how improved knowledge of meteorological conditions conducive to high wildfire risk, already changing across the high latitudes, can be used as a first indication of near-term changes. Our results confirm that continued global warming can rapidly push boreal forest regions into increasingly unfamiliar fire weather regimes.","container-title":"Environmental Research Communications","DOI":"10.1088/2515-7620/acdfad","ISSN":"2515-7620","issue":"6","journalAbbreviation":"Environ. Res. Commun.","language":"en","page":"065016","source":"DOI.org (Crossref)","title":"The influence of variability on fire weather conditions in high latitude regions under present and future global warming","volume":"5","author":[{"family":"Lund","given":"Marianne T"},{"family":"Nordling","given":"Kalle"},{"family":"Gjelsvik","given":"Astrid B"},{"family":"Samset","given":"Bjørn H"}],"issued":{"date-parts":[["2023",6,1]]},"citation-key":"Lund_2023"}}],"schema":"https://github.com/citation-style-language/schema/raw/master/csl-citation.json"} </w:instrText>
      </w:r>
      <w:r w:rsidR="002F27A8">
        <w:rPr>
          <w:rFonts w:cs="Times New Roman"/>
        </w:rPr>
        <w:fldChar w:fldCharType="separate"/>
      </w:r>
      <w:r w:rsidR="00A963AA">
        <w:rPr>
          <w:rFonts w:cs="Times New Roman"/>
          <w:noProof/>
        </w:rPr>
        <w:t>(Lund et al., 2023)</w:t>
      </w:r>
      <w:r w:rsidR="002F27A8">
        <w:rPr>
          <w:rFonts w:cs="Times New Roman"/>
        </w:rPr>
        <w:fldChar w:fldCharType="end"/>
      </w:r>
      <w:del w:id="197" w:author="Katherine Hayes" w:date="2024-03-20T13:32:00Z">
        <w:r w:rsidR="00370554" w:rsidRPr="001F473C" w:rsidDel="00020C78">
          <w:rPr>
            <w:rFonts w:cs="Times New Roman"/>
          </w:rPr>
          <w:delText xml:space="preserve"> </w:delText>
        </w:r>
      </w:del>
      <w:del w:id="198" w:author="Katherine Hayes" w:date="2024-03-20T13:31:00Z">
        <w:r w:rsidR="00370554" w:rsidRPr="001F473C" w:rsidDel="00020C78">
          <w:rPr>
            <w:rFonts w:cs="Times New Roman"/>
          </w:rPr>
          <w:delText xml:space="preserve">in ways </w:delText>
        </w:r>
      </w:del>
      <w:del w:id="199" w:author="Katherine Hayes" w:date="2024-03-20T13:32:00Z">
        <w:r w:rsidR="00370554" w:rsidRPr="001F473C" w:rsidDel="00020C78">
          <w:rPr>
            <w:rFonts w:cs="Times New Roman"/>
          </w:rPr>
          <w:delText>outside the norms displayed in</w:delText>
        </w:r>
        <w:r w:rsidR="002D261C" w:rsidRPr="001F473C" w:rsidDel="00020C78">
          <w:rPr>
            <w:rFonts w:cs="Times New Roman"/>
          </w:rPr>
          <w:delText xml:space="preserve"> historic or paleoecological analogs</w:delText>
        </w:r>
      </w:del>
      <w:r w:rsidR="002D261C" w:rsidRPr="001F473C">
        <w:rPr>
          <w:rFonts w:cs="Times New Roman"/>
        </w:rPr>
        <w:t>.</w:t>
      </w:r>
      <w:r w:rsidR="000E2E4A" w:rsidRPr="001F473C">
        <w:rPr>
          <w:rFonts w:cs="Times New Roman"/>
        </w:rPr>
        <w:t xml:space="preserve"> </w:t>
      </w:r>
      <w:ins w:id="200" w:author="Katherine Hayes" w:date="2024-03-25T12:13:00Z">
        <w:r w:rsidR="00100EEC">
          <w:rPr>
            <w:rFonts w:cs="Times New Roman"/>
          </w:rPr>
          <w:t>The number of “</w:t>
        </w:r>
      </w:ins>
      <w:del w:id="201" w:author="Katherine Hayes" w:date="2024-03-25T12:13:00Z">
        <w:r w:rsidR="00F13F84" w:rsidRPr="001F473C" w:rsidDel="00100EEC">
          <w:rPr>
            <w:rFonts w:cs="Times New Roman"/>
          </w:rPr>
          <w:delText>E</w:delText>
        </w:r>
      </w:del>
      <w:ins w:id="202" w:author="Katherine Hayes" w:date="2024-03-25T12:13:00Z">
        <w:r w:rsidR="00100EEC">
          <w:rPr>
            <w:rFonts w:cs="Times New Roman"/>
          </w:rPr>
          <w:t>e</w:t>
        </w:r>
      </w:ins>
      <w:r w:rsidR="00F13F84" w:rsidRPr="001F473C">
        <w:rPr>
          <w:rFonts w:cs="Times New Roman"/>
        </w:rPr>
        <w:t>xtreme</w:t>
      </w:r>
      <w:ins w:id="203" w:author="Katherine Hayes" w:date="2024-03-25T12:13:00Z">
        <w:r w:rsidR="00100EEC">
          <w:rPr>
            <w:rFonts w:cs="Times New Roman"/>
          </w:rPr>
          <w:t>”</w:t>
        </w:r>
      </w:ins>
      <w:r w:rsidR="00F13F84" w:rsidRPr="001F473C">
        <w:rPr>
          <w:rFonts w:cs="Times New Roman"/>
        </w:rPr>
        <w:t xml:space="preserve"> fire seasons</w:t>
      </w:r>
      <w:ins w:id="204" w:author="Katherine Hayes" w:date="2024-03-25T12:13:00Z">
        <w:r w:rsidR="00100EEC">
          <w:rPr>
            <w:rFonts w:cs="Times New Roman"/>
          </w:rPr>
          <w:t xml:space="preserve"> has increased in Alaska</w:t>
        </w:r>
      </w:ins>
      <w:r w:rsidR="00A963AA">
        <w:rPr>
          <w:rFonts w:cs="Times New Roman"/>
        </w:rPr>
        <w:t xml:space="preserve"> </w:t>
      </w:r>
      <w:r w:rsidR="00A963AA">
        <w:rPr>
          <w:rFonts w:cs="Times New Roman"/>
        </w:rPr>
        <w:fldChar w:fldCharType="begin"/>
      </w:r>
      <w:r w:rsidR="00E51954">
        <w:rPr>
          <w:rFonts w:cs="Times New Roman"/>
        </w:rPr>
        <w:instrText xml:space="preserve"> ADDIN ZOTERO_ITEM CSL_CITATION {"citationID":"3Al6faCn","properties":{"formattedCitation":"(Turquety et al., 2007)","plainCitation":"(Turquety et al., 2007)","dontUpdate":true,"noteIndex":0},"citationItems":[{"id":17,"uris":["http://zotero.org/users/10601290/items/M58P2WBY"],"itemData":{"id":17,"type":"article-journal","abstract":"[1] The summer of 2004 was one of the largest fire seasons on record for Alaska and western Canada. We construct a daily bottom-up fire emission inventory for that season, including consideration of peat burning and high-altitude (buoyant) injection, and evaluate it in a global chemical transport model (the GEOS-Chem CTM) simulation of CO through comparison with MOPITT satellite and ICARTT aircraft observations. The inventory is constructed by combining daily area burned reports and MODIS fire hot spots with estimates of fuel consumption and emission factors based on ecosystem type. We estimate the contribution from peat burning using drainage and peat distribution maps for Alaska and Canada; 17% of the reported 5.1 $\\times$ 106 ha burned were located in peatlands in 2004. Our total estimate of North American fire emissions during the summer of 2004 is 30 Tg CO, including 11 Tg from peat. Including peat burning in the GEOS-Chem simulation improves agreement with MOPITT observations. The long-range transport of fire plumes observed by MOPITT suggests that the largest fires injected a significant fraction of their emissions in the upper troposphere.","container-title":"J. Geophys. Res.","issue":"D12","language":"en","note":"publisher: American Geophysical Union (AGU)","title":"Inventory of boreal fire emissions for North America in 2004: Importance of peat burning and pyroconvective injection","volume":"112","author":[{"family":"Turquety","given":"Solène"},{"family":"Logan","given":"Jennifer A"},{"family":"Jacob","given":"Daniel J"},{"family":"Hudman","given":"Rynda C"},{"family":"Leung","given":"Fok Yan"},{"family":"Heald","given":"Colette L"},{"family":"Yantosca","given":"Robert M"},{"family":"Wu","given":"Shiliang"},{"family":"Emmons","given":"Louisa K"},{"family":"Edwards","given":"David P"},{"family":"Sachse","given":"Glen W"}],"issued":{"date-parts":[["2007",4]]},"citation-key":"Turquety_2007"}}],"schema":"https://github.com/citation-style-language/schema/raw/master/csl-citation.json"} </w:instrText>
      </w:r>
      <w:r w:rsidR="00A963AA">
        <w:rPr>
          <w:rFonts w:cs="Times New Roman"/>
        </w:rPr>
        <w:fldChar w:fldCharType="separate"/>
      </w:r>
      <w:r w:rsidR="00A963AA">
        <w:rPr>
          <w:rFonts w:cs="Times New Roman"/>
          <w:noProof/>
        </w:rPr>
        <w:t>(</w:t>
      </w:r>
      <w:ins w:id="205" w:author="Katherine Hayes" w:date="2024-08-13T12:31:00Z">
        <w:r w:rsidR="009941A8">
          <w:rPr>
            <w:rFonts w:cs="Times New Roman"/>
            <w:noProof/>
          </w:rPr>
          <w:t xml:space="preserve">"extreme" here referring to burned area, </w:t>
        </w:r>
      </w:ins>
      <w:r w:rsidR="00A963AA">
        <w:rPr>
          <w:rFonts w:cs="Times New Roman"/>
          <w:noProof/>
        </w:rPr>
        <w:t>Turquety et al., 2007)</w:t>
      </w:r>
      <w:r w:rsidR="00A963AA">
        <w:rPr>
          <w:rFonts w:cs="Times New Roman"/>
        </w:rPr>
        <w:fldChar w:fldCharType="end"/>
      </w:r>
      <w:ins w:id="206" w:author="Katherine Hayes" w:date="2024-03-25T12:13:00Z">
        <w:r w:rsidR="00100EEC">
          <w:rPr>
            <w:rFonts w:cs="Times New Roman"/>
          </w:rPr>
          <w:t xml:space="preserve">, driven by </w:t>
        </w:r>
      </w:ins>
      <w:del w:id="207" w:author="Katherine Hayes" w:date="2024-03-25T12:13:00Z">
        <w:r w:rsidR="00F13F84" w:rsidRPr="001F473C" w:rsidDel="00100EEC">
          <w:rPr>
            <w:rFonts w:cs="Times New Roman"/>
          </w:rPr>
          <w:delText xml:space="preserve"> may become the norm via </w:delText>
        </w:r>
      </w:del>
      <w:r w:rsidR="00F13F84" w:rsidRPr="001F473C">
        <w:rPr>
          <w:rFonts w:cs="Times New Roman"/>
        </w:rPr>
        <w:t xml:space="preserve">increasingly warm and dry summers </w:t>
      </w:r>
      <w:r w:rsidR="00A963AA">
        <w:rPr>
          <w:rFonts w:cs="Times New Roman"/>
        </w:rPr>
        <w:fldChar w:fldCharType="begin"/>
      </w:r>
      <w:r w:rsidR="00C40F36">
        <w:rPr>
          <w:rFonts w:cs="Times New Roman"/>
        </w:rPr>
        <w:instrText xml:space="preserve"> ADDIN ZOTERO_ITEM CSL_CITATION {"citationID":"03nNH0KJ","properties":{"formattedCitation":"(Balshi et al., 2009; Lund et al., 2023)","plainCitation":"(Balshi et al., 2009; Lund et al., 2023)","noteIndex":0},"citationItems":[{"id":825,"uris":["http://zotero.org/users/10601290/items/WHHA975A"],"itemData":{"id":825,"type":"article-journal","abstract":"The boreal forest contains large reserves of carbon. Across this region, wildﬁres inﬂuence the temporal and spatial dynamics of carbon storage. In this study, we estimate ﬁre emissions and changes in carbon storage for boreal North America over the 21st century. We use a gridded data set developed with a multivariate adaptive regression spline approach to determine how area burned varies each year with changing climatic and fuel moisture conditions. We apply the process-based Terrestrial Ecosystem Model to evaluate the role of future ﬁre on the carbon dynamics of boreal North America in the context of changing atmospheric carbon dioxide (CO2) concentration and climate in the A2 and B2 emissions scenarios of the CGCM2 global climate model. Relative to the last decade of the 20th century, decadal total carbon emissions from ﬁre increase by 2.5–4.4 times by 2091–2100, depending on the climate scenario and assumptions about CO2 fertilization. Larger ﬁre emissions occur with warmer climates or if CO2 fertilization is assumed to occur. Despite the increases in ﬁre emissions, our simulations indicate that boreal North America will be a carbon sink over the 21st century if CO2 fertilization is assumed to occur in the future. In contrast, simulations excluding CO2 fertilization over the same period indicate that the region will change to a carbon source to the atmosphere, with the source being 2.1 times greater under the warmer A2 scenario than the B2 scenario. To improve estimates of wildﬁre on terrestrial carbon dynamics in boreal North America, future studies should incorporate the role of dynamic vegetation to represent more accurately post-ﬁre successional processes, incorporate ﬁre severity parameters that change in time and space, account for human inﬂuences through increased ﬁre suppression, and integrate the role of other disturbances and their interactions with future ﬁre regime.","container-title":"Global Change Biology","DOI":"10.1111/j.1365-2486.2009.01877.x","ISSN":"13541013, 13652486","issue":"6","language":"en","note":"publisher: Wiley Online Library","page":"1491-1510","source":"DOI.org (Crossref)","title":"Vulnerability of carbon storage in North American boreal forests to wildfires during the 21st century","volume":"15","author":[{"family":"Balshi","given":"M. S."},{"family":"Mcguire","given":"A. D."},{"family":"Duffy","given":"P."},{"family":"Flannigan","given":"M."},{"family":"Kicklighter","given":"D. W."},{"family":"Melillo","given":"J."}],"issued":{"date-parts":[["2009",6]]},"citation-key":"Balshi_2009a"}},{"id":3560,"uris":["http://zotero.org/users/10601290/items/JKG5YT34"],"itemData":{"id":3560,"type":"article-journal","abstract":"Abstract\n            \n              Recent years have seen unprecedented fire activity at high latitudes and knowledge of future wildfire risk is key for adaptation and risk management. Here we present a systematic characterization of the probability distributions (PDFs) of fire weather conditions, and how it arises from underlying meteorological drivers of change, in five boreal forest regions, for pre-industrial conditions and different global warming levels. Using initial condition ensembles from two global climate models to characterize regional variability, we quantify the PDFs of daily maximum surface air temperature (SAT\n              max\n              ), precipitation, wind, and minimum relative humidity (RH\n              min\n              ), and their evolution with global temperature. The resulting aggregate change in fire risk is quantified using the Canadian Fire Weather Index (FWI). In all regions we find increases in both means and upper tails of the FWI distribution, and a widening suggesting increased variability. The main underlying drivers are the projected increase in mean daily SAT\n              max\n              and decline in RH\n              min\n              , marked already at +1 and +2 °C global warming. The largest changes occur in Canada, where we estimate a doubling of days with moderate-or-higher FWI between +1 °C and +4 °C global warming, and the smallest in Alaska. While both models exhibit the same general features of change with warming, differences in magnitude of the shifts exist, particularly for RH\n              min\n              , where the bias compared to reanalysis is also largest. Given its importance for the FWI, RH\n              min\n              evolution is identified as an area in need of further research. While occurrence and severity of wildfires ultimately depend also on factors such as ignition and fuel, we show how improved knowledge of meteorological conditions conducive to high wildfire risk, already changing across the high latitudes, can be used as a first indication of near-term changes. Our results confirm that continued global warming can rapidly push boreal forest regions into increasingly unfamiliar fire weather regimes.","container-title":"Environmental Research Communications","DOI":"10.1088/2515-7620/acdfad","ISSN":"2515-7620","issue":"6","journalAbbreviation":"Environ. Res. Commun.","language":"en","page":"065016","source":"DOI.org (Crossref)","title":"The influence of variability on fire weather conditions in high latitude regions under present and future global warming","volume":"5","author":[{"family":"Lund","given":"Marianne T"},{"family":"Nordling","given":"Kalle"},{"family":"Gjelsvik","given":"Astrid B"},{"family":"Samset","given":"Bjørn H"}],"issued":{"date-parts":[["2023",6,1]]},"citation-key":"Lund_2023"}}],"schema":"https://github.com/citation-style-language/schema/raw/master/csl-citation.json"} </w:instrText>
      </w:r>
      <w:r w:rsidR="00A963AA">
        <w:rPr>
          <w:rFonts w:cs="Times New Roman"/>
        </w:rPr>
        <w:fldChar w:fldCharType="separate"/>
      </w:r>
      <w:r w:rsidR="00C40F36">
        <w:rPr>
          <w:rFonts w:cs="Times New Roman"/>
          <w:noProof/>
        </w:rPr>
        <w:t>(Balshi et al., 2009; Lund et al., 2023)</w:t>
      </w:r>
      <w:r w:rsidR="00A963AA">
        <w:rPr>
          <w:rFonts w:cs="Times New Roman"/>
        </w:rPr>
        <w:fldChar w:fldCharType="end"/>
      </w:r>
      <w:r w:rsidR="00A963AA">
        <w:rPr>
          <w:rFonts w:cs="Times New Roman"/>
        </w:rPr>
        <w:t>.</w:t>
      </w:r>
      <w:r w:rsidR="000E2E4A" w:rsidRPr="001F473C">
        <w:rPr>
          <w:rFonts w:cs="Times New Roman"/>
        </w:rPr>
        <w:t xml:space="preserve"> </w:t>
      </w:r>
      <w:ins w:id="208" w:author="Katherine Hayes" w:date="2024-08-13T12:31:00Z">
        <w:r w:rsidR="009941A8">
          <w:rPr>
            <w:rFonts w:cs="Times New Roman"/>
          </w:rPr>
          <w:t xml:space="preserve">In </w:t>
        </w:r>
      </w:ins>
      <w:ins w:id="209" w:author="Katherine Hayes" w:date="2024-08-13T12:32:00Z">
        <w:r w:rsidR="00E51954">
          <w:rPr>
            <w:rFonts w:cs="Times New Roman"/>
          </w:rPr>
          <w:t xml:space="preserve">the two extreme fire seasons of </w:t>
        </w:r>
      </w:ins>
      <w:del w:id="210" w:author="Katherine Hayes" w:date="2024-07-01T11:04:00Z">
        <w:r w:rsidR="00370554" w:rsidRPr="00E222F1" w:rsidDel="00E222F1">
          <w:rPr>
            <w:rFonts w:cs="Times New Roman"/>
            <w:color w:val="4472C4" w:themeColor="accent1"/>
            <w:rPrChange w:id="211" w:author="Katherine Hayes" w:date="2024-07-01T11:04:00Z">
              <w:rPr>
                <w:rFonts w:cs="Times New Roman"/>
              </w:rPr>
            </w:rPrChange>
          </w:rPr>
          <w:delText xml:space="preserve">Importantly, </w:delText>
        </w:r>
        <w:r w:rsidR="004747E5" w:rsidRPr="00E222F1" w:rsidDel="00E222F1">
          <w:rPr>
            <w:rFonts w:cs="Times New Roman"/>
            <w:color w:val="4472C4" w:themeColor="accent1"/>
            <w:rPrChange w:id="212" w:author="Katherine Hayes" w:date="2024-07-01T11:04:00Z">
              <w:rPr>
                <w:rFonts w:cs="Times New Roman"/>
              </w:rPr>
            </w:rPrChange>
          </w:rPr>
          <w:delText xml:space="preserve">in </w:delText>
        </w:r>
      </w:del>
      <w:r w:rsidR="004747E5" w:rsidRPr="00E222F1">
        <w:rPr>
          <w:rFonts w:cs="Times New Roman"/>
          <w:color w:val="4472C4" w:themeColor="accent1"/>
          <w:rPrChange w:id="213" w:author="Katherine Hayes" w:date="2024-07-01T11:04:00Z">
            <w:rPr>
              <w:rFonts w:cs="Times New Roman"/>
            </w:rPr>
          </w:rPrChange>
        </w:rPr>
        <w:t>2004 and 2005</w:t>
      </w:r>
      <w:ins w:id="214" w:author="Katherine Hayes" w:date="2024-03-25T12:14:00Z">
        <w:r w:rsidR="00100EEC" w:rsidRPr="00E222F1">
          <w:rPr>
            <w:rFonts w:cs="Times New Roman"/>
            <w:color w:val="4472C4" w:themeColor="accent1"/>
            <w:rPrChange w:id="215" w:author="Katherine Hayes" w:date="2024-07-01T11:04:00Z">
              <w:rPr>
                <w:rFonts w:cs="Times New Roman"/>
              </w:rPr>
            </w:rPrChange>
          </w:rPr>
          <w:t xml:space="preserve"> </w:t>
        </w:r>
      </w:ins>
      <w:del w:id="216" w:author="Katherine Hayes" w:date="2024-03-25T12:14:00Z">
        <w:r w:rsidR="004747E5" w:rsidRPr="00E222F1" w:rsidDel="00100EEC">
          <w:rPr>
            <w:rFonts w:cs="Times New Roman"/>
            <w:color w:val="4472C4" w:themeColor="accent1"/>
            <w:rPrChange w:id="217" w:author="Katherine Hayes" w:date="2024-07-01T11:04:00Z">
              <w:rPr>
                <w:rFonts w:cs="Times New Roman"/>
              </w:rPr>
            </w:rPrChange>
          </w:rPr>
          <w:delText xml:space="preserve"> </w:delText>
        </w:r>
      </w:del>
      <w:ins w:id="218" w:author="Katherine Hayes" w:date="2024-03-25T12:14:00Z">
        <w:r w:rsidR="00100EEC" w:rsidRPr="00E222F1">
          <w:rPr>
            <w:rFonts w:cs="Times New Roman"/>
            <w:color w:val="4472C4" w:themeColor="accent1"/>
            <w:rPrChange w:id="219" w:author="Katherine Hayes" w:date="2024-07-01T11:04:00Z">
              <w:rPr>
                <w:rFonts w:cs="Times New Roman"/>
              </w:rPr>
            </w:rPrChange>
          </w:rPr>
          <w:t>(</w:t>
        </w:r>
      </w:ins>
      <w:ins w:id="220" w:author="Katherine Hayes" w:date="2024-03-26T11:05:00Z">
        <w:r w:rsidR="007D51A7" w:rsidRPr="00E222F1">
          <w:rPr>
            <w:rFonts w:cs="Times New Roman"/>
            <w:color w:val="4472C4" w:themeColor="accent1"/>
            <w:rPrChange w:id="221" w:author="Katherine Hayes" w:date="2024-07-01T11:04:00Z">
              <w:rPr>
                <w:rFonts w:cs="Times New Roman"/>
              </w:rPr>
            </w:rPrChange>
          </w:rPr>
          <w:t>6.59 million acres burned in 2004</w:t>
        </w:r>
      </w:ins>
      <w:ins w:id="222" w:author="Katherine Hayes" w:date="2024-03-25T12:14:00Z">
        <w:r w:rsidR="00100EEC" w:rsidRPr="00E222F1">
          <w:rPr>
            <w:rFonts w:cs="Times New Roman"/>
            <w:color w:val="4472C4" w:themeColor="accent1"/>
            <w:rPrChange w:id="223" w:author="Katherine Hayes" w:date="2024-07-01T11:04:00Z">
              <w:rPr>
                <w:rFonts w:cs="Times New Roman"/>
              </w:rPr>
            </w:rPrChange>
          </w:rPr>
          <w:t>,</w:t>
        </w:r>
      </w:ins>
      <w:ins w:id="224" w:author="Katherine Hayes" w:date="2024-03-26T11:05:00Z">
        <w:r w:rsidR="007D51A7" w:rsidRPr="00E222F1">
          <w:rPr>
            <w:rFonts w:cs="Times New Roman"/>
            <w:color w:val="4472C4" w:themeColor="accent1"/>
            <w:rPrChange w:id="225" w:author="Katherine Hayes" w:date="2024-07-01T11:04:00Z">
              <w:rPr>
                <w:rFonts w:cs="Times New Roman"/>
              </w:rPr>
            </w:rPrChange>
          </w:rPr>
          <w:t xml:space="preserve"> </w:t>
        </w:r>
      </w:ins>
      <w:ins w:id="226" w:author="Katherine Hayes" w:date="2024-03-26T11:06:00Z">
        <w:r w:rsidR="007D51A7" w:rsidRPr="00E222F1">
          <w:rPr>
            <w:rFonts w:cs="Times New Roman"/>
            <w:color w:val="4472C4" w:themeColor="accent1"/>
            <w:rPrChange w:id="227" w:author="Katherine Hayes" w:date="2024-07-01T11:04:00Z">
              <w:rPr>
                <w:rFonts w:cs="Times New Roman"/>
              </w:rPr>
            </w:rPrChange>
          </w:rPr>
          <w:t>nearly 35 times the median annual area burned,</w:t>
        </w:r>
      </w:ins>
      <w:ins w:id="228" w:author="Katherine Hayes" w:date="2024-03-25T12:14:00Z">
        <w:r w:rsidR="00100EEC" w:rsidRPr="00E222F1">
          <w:rPr>
            <w:rFonts w:cs="Times New Roman"/>
            <w:color w:val="4472C4" w:themeColor="accent1"/>
            <w:rPrChange w:id="229" w:author="Katherine Hayes" w:date="2024-07-01T11:04:00Z">
              <w:rPr>
                <w:rFonts w:cs="Times New Roman"/>
              </w:rPr>
            </w:rPrChange>
          </w:rPr>
          <w:t xml:space="preserve"> </w:t>
        </w:r>
      </w:ins>
      <w:proofErr w:type="spellStart"/>
      <w:ins w:id="230" w:author="Katherine Hayes" w:date="2024-03-26T11:00:00Z">
        <w:r w:rsidR="00005C06" w:rsidRPr="00E222F1">
          <w:rPr>
            <w:rFonts w:cs="Times New Roman"/>
            <w:color w:val="4472C4" w:themeColor="accent1"/>
            <w:rPrChange w:id="231" w:author="Katherine Hayes" w:date="2024-07-01T11:04:00Z">
              <w:rPr>
                <w:rFonts w:cs="Times New Roman"/>
              </w:rPr>
            </w:rPrChange>
          </w:rPr>
          <w:t>Veraver</w:t>
        </w:r>
      </w:ins>
      <w:ins w:id="232" w:author="Katherine Hayes" w:date="2024-03-26T11:01:00Z">
        <w:r w:rsidR="00005C06" w:rsidRPr="00E222F1">
          <w:rPr>
            <w:rFonts w:cs="Times New Roman"/>
            <w:color w:val="4472C4" w:themeColor="accent1"/>
            <w:rPrChange w:id="233" w:author="Katherine Hayes" w:date="2024-07-01T11:04:00Z">
              <w:rPr>
                <w:rFonts w:cs="Times New Roman"/>
              </w:rPr>
            </w:rPrChange>
          </w:rPr>
          <w:t>beke</w:t>
        </w:r>
        <w:proofErr w:type="spellEnd"/>
        <w:r w:rsidR="00005C06" w:rsidRPr="00E222F1">
          <w:rPr>
            <w:rFonts w:cs="Times New Roman"/>
            <w:color w:val="4472C4" w:themeColor="accent1"/>
            <w:rPrChange w:id="234" w:author="Katherine Hayes" w:date="2024-07-01T11:04:00Z">
              <w:rPr>
                <w:rFonts w:cs="Times New Roman"/>
              </w:rPr>
            </w:rPrChange>
          </w:rPr>
          <w:t xml:space="preserve"> et al. 2015</w:t>
        </w:r>
      </w:ins>
      <w:ins w:id="235" w:author="Katherine Hayes" w:date="2024-03-25T12:14:00Z">
        <w:r w:rsidR="00100EEC" w:rsidRPr="00E222F1">
          <w:rPr>
            <w:rFonts w:cs="Times New Roman"/>
            <w:color w:val="4472C4" w:themeColor="accent1"/>
            <w:rPrChange w:id="236" w:author="Katherine Hayes" w:date="2024-07-01T11:04:00Z">
              <w:rPr>
                <w:rFonts w:cs="Times New Roman"/>
              </w:rPr>
            </w:rPrChange>
          </w:rPr>
          <w:t>)</w:t>
        </w:r>
      </w:ins>
      <w:del w:id="237" w:author="Katherine Hayes" w:date="2024-03-25T12:14:00Z">
        <w:r w:rsidR="00370554" w:rsidRPr="00E222F1" w:rsidDel="00100EEC">
          <w:rPr>
            <w:rFonts w:cs="Times New Roman"/>
            <w:color w:val="4472C4" w:themeColor="accent1"/>
            <w:rPrChange w:id="238" w:author="Katherine Hayes" w:date="2024-07-01T11:04:00Z">
              <w:rPr>
                <w:rFonts w:cs="Times New Roman"/>
              </w:rPr>
            </w:rPrChange>
          </w:rPr>
          <w:delText>under extreme fire weather conditions</w:delText>
        </w:r>
      </w:del>
      <w:r w:rsidR="00370554" w:rsidRPr="00E222F1">
        <w:rPr>
          <w:rFonts w:cs="Times New Roman"/>
          <w:color w:val="4472C4" w:themeColor="accent1"/>
          <w:rPrChange w:id="239" w:author="Katherine Hayes" w:date="2024-07-01T11:04:00Z">
            <w:rPr>
              <w:rFonts w:cs="Times New Roman"/>
            </w:rPr>
          </w:rPrChange>
        </w:rPr>
        <w:t xml:space="preserve">, </w:t>
      </w:r>
      <w:r w:rsidR="002D261C" w:rsidRPr="00E222F1">
        <w:rPr>
          <w:rFonts w:cs="Times New Roman"/>
          <w:color w:val="4472C4" w:themeColor="accent1"/>
          <w:rPrChange w:id="240" w:author="Katherine Hayes" w:date="2024-07-01T11:04:00Z">
            <w:rPr>
              <w:rFonts w:cs="Times New Roman"/>
            </w:rPr>
          </w:rPrChange>
        </w:rPr>
        <w:t xml:space="preserve">spruce and mature </w:t>
      </w:r>
      <w:ins w:id="241" w:author="Katherine Hayes" w:date="2024-06-28T12:45:00Z">
        <w:r w:rsidR="00AD7F53" w:rsidRPr="00E222F1">
          <w:rPr>
            <w:rFonts w:cs="Times New Roman"/>
            <w:color w:val="4472C4" w:themeColor="accent1"/>
            <w:rPrChange w:id="242" w:author="Katherine Hayes" w:date="2024-07-01T11:04:00Z">
              <w:rPr>
                <w:rFonts w:cs="Times New Roman"/>
              </w:rPr>
            </w:rPrChange>
          </w:rPr>
          <w:t>broadleaf</w:t>
        </w:r>
      </w:ins>
      <w:del w:id="243" w:author="Katherine Hayes" w:date="2024-06-28T12:45:00Z">
        <w:r w:rsidR="002D261C" w:rsidRPr="00E222F1" w:rsidDel="00AD7F53">
          <w:rPr>
            <w:rFonts w:cs="Times New Roman"/>
            <w:color w:val="4472C4" w:themeColor="accent1"/>
            <w:rPrChange w:id="244" w:author="Katherine Hayes" w:date="2024-07-01T11:04:00Z">
              <w:rPr>
                <w:rFonts w:cs="Times New Roman"/>
              </w:rPr>
            </w:rPrChange>
          </w:rPr>
          <w:delText>deciduous</w:delText>
        </w:r>
      </w:del>
      <w:r w:rsidR="002D261C" w:rsidRPr="00E222F1">
        <w:rPr>
          <w:rFonts w:cs="Times New Roman"/>
          <w:color w:val="4472C4" w:themeColor="accent1"/>
          <w:rPrChange w:id="245" w:author="Katherine Hayes" w:date="2024-07-01T11:04:00Z">
            <w:rPr>
              <w:rFonts w:cs="Times New Roman"/>
            </w:rPr>
          </w:rPrChange>
        </w:rPr>
        <w:t xml:space="preserve"> </w:t>
      </w:r>
      <w:del w:id="246" w:author="Katherine Hayes" w:date="2024-07-04T13:37:00Z">
        <w:r w:rsidR="002D261C" w:rsidRPr="00E222F1" w:rsidDel="006175C9">
          <w:rPr>
            <w:rFonts w:cs="Times New Roman"/>
            <w:color w:val="4472C4" w:themeColor="accent1"/>
            <w:rPrChange w:id="247" w:author="Katherine Hayes" w:date="2024-07-01T11:04:00Z">
              <w:rPr>
                <w:rFonts w:cs="Times New Roman"/>
              </w:rPr>
            </w:rPrChange>
          </w:rPr>
          <w:delText xml:space="preserve">stands </w:delText>
        </w:r>
      </w:del>
      <w:ins w:id="248" w:author="Katherine Hayes" w:date="2024-07-04T13:37:00Z">
        <w:r w:rsidR="006175C9">
          <w:rPr>
            <w:rFonts w:cs="Times New Roman"/>
            <w:color w:val="4472C4" w:themeColor="accent1"/>
          </w:rPr>
          <w:t xml:space="preserve">forests </w:t>
        </w:r>
      </w:ins>
      <w:r w:rsidR="002D261C" w:rsidRPr="00E222F1">
        <w:rPr>
          <w:rFonts w:cs="Times New Roman"/>
          <w:color w:val="4472C4" w:themeColor="accent1"/>
          <w:rPrChange w:id="249" w:author="Katherine Hayes" w:date="2024-07-01T11:04:00Z">
            <w:rPr>
              <w:rFonts w:cs="Times New Roman"/>
            </w:rPr>
          </w:rPrChange>
        </w:rPr>
        <w:t xml:space="preserve">burned at similar </w:t>
      </w:r>
      <w:sdt>
        <w:sdtPr>
          <w:rPr>
            <w:rFonts w:cs="Times New Roman"/>
            <w:color w:val="4472C4" w:themeColor="accent1"/>
          </w:rPr>
          <w:tag w:val="goog_rdk_6"/>
          <w:id w:val="-1261375441"/>
        </w:sdtPr>
        <w:sdtContent/>
      </w:sdt>
      <w:r w:rsidR="002D261C" w:rsidRPr="00E222F1">
        <w:rPr>
          <w:rFonts w:cs="Times New Roman"/>
          <w:color w:val="4472C4" w:themeColor="accent1"/>
          <w:rPrChange w:id="250" w:author="Katherine Hayes" w:date="2024-07-01T11:04:00Z">
            <w:rPr>
              <w:rFonts w:cs="Times New Roman"/>
            </w:rPr>
          </w:rPrChange>
        </w:rPr>
        <w:t>frequencies</w:t>
      </w:r>
      <w:r w:rsidR="00A963AA">
        <w:rPr>
          <w:rFonts w:cs="Times New Roman"/>
        </w:rPr>
        <w:t xml:space="preserve"> </w:t>
      </w:r>
      <w:r w:rsidR="00A963AA">
        <w:rPr>
          <w:rFonts w:cs="Times New Roman"/>
        </w:rPr>
        <w:fldChar w:fldCharType="begin"/>
      </w:r>
      <w:r w:rsidR="00714DBF">
        <w:rPr>
          <w:rFonts w:cs="Times New Roman"/>
        </w:rPr>
        <w:instrText xml:space="preserve"> ADDIN ZOTERO_ITEM CSL_CITATION {"citationID":"HfPvGdSM","properties":{"formattedCitation":"(Kasischke et al., 2010)","plainCitation":"(Kasischke et al., 2010)","dontUpdate":true,"noteIndex":0},"citationItems":[{"id":1275,"uris":["http://zotero.org/users/10601290/items/SJMGTXZ6","http://zotero.org/users/10601290/items/AFFWIXQY"],"itemData":{"id":1275,"type":"article-journal","language":"en","page":"12","source":"Zotero","title":"Alaska's changing fire regime - implications for the vulnerability of its boreal forests","author":[{"family":"Kasischke","given":"Eric S"},{"family":"Verbyla","given":"David L"},{"family":"Rupp","given":"T Scott"},{"family":"McGuire","given":"A David"},{"family":"Murphy","given":"Karen A"},{"family":"Jandt","given":"Randi"},{"family":"Barnes","given":"Jennifer L"},{"family":"Hoy","given":"Elizabeth E"},{"family":"Duffy","given":"Paul A"},{"family":"Calef","given":"Monika"},{"family":"Turetsky","given":"Merritt R"}],"citation-key":"Kasischke_"}}],"schema":"https://github.com/citation-style-language/schema/raw/master/csl-citation.json"} </w:instrText>
      </w:r>
      <w:r w:rsidR="00A963AA">
        <w:rPr>
          <w:rFonts w:cs="Times New Roman"/>
        </w:rPr>
        <w:fldChar w:fldCharType="separate"/>
      </w:r>
      <w:r w:rsidR="00A963AA">
        <w:rPr>
          <w:rFonts w:cs="Times New Roman"/>
          <w:noProof/>
        </w:rPr>
        <w:t xml:space="preserve">(Kasischke et al., </w:t>
      </w:r>
      <w:r w:rsidR="004573BB">
        <w:rPr>
          <w:rFonts w:cs="Times New Roman"/>
          <w:noProof/>
        </w:rPr>
        <w:t>2002</w:t>
      </w:r>
      <w:r w:rsidR="00A963AA">
        <w:rPr>
          <w:rFonts w:cs="Times New Roman"/>
          <w:noProof/>
        </w:rPr>
        <w:t>)</w:t>
      </w:r>
      <w:r w:rsidR="00A963AA">
        <w:rPr>
          <w:rFonts w:cs="Times New Roman"/>
        </w:rPr>
        <w:fldChar w:fldCharType="end"/>
      </w:r>
      <w:r w:rsidR="004747E5" w:rsidRPr="001F473C">
        <w:rPr>
          <w:rFonts w:cs="Times New Roman"/>
        </w:rPr>
        <w:t xml:space="preserve">, suggesting foliar moisture constraints could be overridden. In </w:t>
      </w:r>
      <w:r w:rsidR="000E2E4A" w:rsidRPr="001F473C">
        <w:rPr>
          <w:rFonts w:cs="Times New Roman"/>
        </w:rPr>
        <w:t xml:space="preserve">addition, studies of </w:t>
      </w:r>
      <w:del w:id="251" w:author="Katherine Hayes" w:date="2024-08-13T12:32:00Z">
        <w:r w:rsidR="000E2E4A" w:rsidRPr="001F473C" w:rsidDel="00E51954">
          <w:rPr>
            <w:rFonts w:cs="Times New Roman"/>
          </w:rPr>
          <w:delText xml:space="preserve">recent reburning in </w:delText>
        </w:r>
      </w:del>
      <w:ins w:id="252" w:author="Katherine Hayes" w:date="2024-08-13T12:32:00Z">
        <w:r w:rsidR="00E51954">
          <w:rPr>
            <w:rFonts w:cs="Times New Roman"/>
          </w:rPr>
          <w:t xml:space="preserve">the spatial distribution of contemporary reburning across </w:t>
        </w:r>
      </w:ins>
      <w:r w:rsidR="000E2E4A" w:rsidRPr="001F473C">
        <w:rPr>
          <w:rFonts w:cs="Times New Roman"/>
        </w:rPr>
        <w:t xml:space="preserve">Alaska found the effects of self-regulation are strongest within the first decade after fire but begin to decay within 10 to 20 years </w:t>
      </w:r>
      <w:r w:rsidR="00A963AA">
        <w:rPr>
          <w:rFonts w:cs="Times New Roman"/>
        </w:rPr>
        <w:fldChar w:fldCharType="begin"/>
      </w:r>
      <w:r w:rsidR="00A963AA">
        <w:rPr>
          <w:rFonts w:cs="Times New Roman"/>
        </w:rPr>
        <w:instrText xml:space="preserve"> ADDIN ZOTERO_ITEM CSL_CITATION {"citationID":"XFlnNzyI","properties":{"formattedCitation":"(Buma et al., 2022)","plainCitation":"(Buma et al., 2022)","noteIndex":0},"citationItems":[{"id":870,"uris":["http://zotero.org/users/10601290/items/SHF5N52E"],"itemData":{"id":870,"type":"article-journal","abstract":"Abstract\n            Climate drivers are increasingly creating conditions conducive to higher frequency fires. In the coniferous boreal forest, the world’s largest terrestrial biome, fires are historically common but relatively infrequent. Post-fire, regenerating forests are generally resistant to burning (strong fire self-regulation), favoring millennial coniferous resilience. However, short intervals between fires are associated with rapid, threshold-like losses of resilience and changes to broadleaf or shrub communities, impacting carbon content, habitat, and other ecosystem services. Fires burning the same location 2 + times comprise approximately 4% of all Alaskan boreal fire events since 1984, and the fraction of short-interval events (&lt; 20 years between fires) is increasing with time. While there is strong resistance to burning for the first decade after a fire, from 10 to 20 years post-fire resistance appears to decline. Reburning is biased towards coniferous forests and in areas with seasonally variable precipitation, and that proportion appears to be increasing with time, suggesting continued forest shifts as changing climatic drivers overwhelm the resistance of early postfire landscapes to reburning. As area burned in large fire years of ~ 15 years ago begin to mature, there is potential for more widespread shifts, which should be evaluated closely to understand finer grained patterns within this regional trend.","container-title":"Scientific Reports","DOI":"10.1038/s41598-022-08912-8","ISSN":"2045-2322","issue":"1","journalAbbreviation":"Sci Rep","language":"en","page":"4901","source":"DOI.org (Crossref)","title":"Short-interval fires increasing in the Alaskan boreal forest as fire self-regulation decays across forest types","volume":"12","author":[{"family":"Buma","given":"B."},{"family":"Hayes","given":"K."},{"family":"Weiss","given":"S."},{"family":"Lucash","given":"M."}],"issued":{"date-parts":[["2022",12]]},"citation-key":"Buma_2022"}}],"schema":"https://github.com/citation-style-language/schema/raw/master/csl-citation.json"} </w:instrText>
      </w:r>
      <w:r w:rsidR="00A963AA">
        <w:rPr>
          <w:rFonts w:cs="Times New Roman"/>
        </w:rPr>
        <w:fldChar w:fldCharType="separate"/>
      </w:r>
      <w:r w:rsidR="00A963AA">
        <w:rPr>
          <w:rFonts w:cs="Times New Roman"/>
          <w:noProof/>
        </w:rPr>
        <w:t>(Buma et al., 2022)</w:t>
      </w:r>
      <w:r w:rsidR="00A963AA">
        <w:rPr>
          <w:rFonts w:cs="Times New Roman"/>
        </w:rPr>
        <w:fldChar w:fldCharType="end"/>
      </w:r>
      <w:r w:rsidR="000E2E4A" w:rsidRPr="001F473C">
        <w:rPr>
          <w:rFonts w:cs="Times New Roman"/>
        </w:rPr>
        <w:t xml:space="preserve">. </w:t>
      </w:r>
      <w:moveToRangeStart w:id="253" w:author="Katherine Hayes" w:date="2024-08-13T12:32:00Z" w:name="move174444787"/>
      <w:moveTo w:id="254" w:author="Katherine Hayes" w:date="2024-08-13T12:32:00Z">
        <w:r w:rsidR="00E51954" w:rsidRPr="001F473C">
          <w:rPr>
            <w:rFonts w:cs="Times New Roman"/>
          </w:rPr>
          <w:t xml:space="preserve">Understanding the future characteristics of boreal fire regimes requires evaluating the combined role of shifts in community type, forest structure, and fire weather conditions and their potential cumulative impact on future fire behavior. </w:t>
        </w:r>
      </w:moveTo>
      <w:moveToRangeEnd w:id="253"/>
      <w:r w:rsidR="004747E5" w:rsidRPr="001F473C">
        <w:rPr>
          <w:rFonts w:cs="Times New Roman"/>
        </w:rPr>
        <w:t>T</w:t>
      </w:r>
      <w:r w:rsidR="002D261C" w:rsidRPr="001F473C">
        <w:rPr>
          <w:rFonts w:cs="Times New Roman"/>
        </w:rPr>
        <w:t>he combined impact of novel community types, more open stand structures, and extreme climate-driven fire weather may enable fire to overcome previous self-regulation thresholds</w:t>
      </w:r>
      <w:ins w:id="255" w:author="Katherine Hayes" w:date="2024-06-28T11:48:00Z">
        <w:r w:rsidR="004573BB">
          <w:rPr>
            <w:rFonts w:cs="Times New Roman"/>
          </w:rPr>
          <w:t xml:space="preserve"> </w:t>
        </w:r>
        <w:r w:rsidR="004573BB">
          <w:rPr>
            <w:rFonts w:cs="Times New Roman"/>
          </w:rPr>
          <w:fldChar w:fldCharType="begin"/>
        </w:r>
        <w:r w:rsidR="004573BB">
          <w:rPr>
            <w:rFonts w:cs="Times New Roman"/>
          </w:rPr>
          <w:instrText xml:space="preserve"> ADDIN ZOTERO_ITEM CSL_CITATION {"citationID":"WwbGsS5k","properties":{"formattedCitation":"(Baltzer et al., 2021; Whitman et al., 2024, 2019)","plainCitation":"(Baltzer et al., 2021; Whitman et al., 2024, 2019)","noteIndex":0},"citationItems":[{"id":2071,"uris":["http://zotero.org/users/10601290/items/FS3TJPAP"],"itemData":{"id":2071,"type":"article-journal","abstract":"Significance\n            Black spruce is the dominant tree species in boreal North America and has shaped forest flammability, carbon storage, and other landscape processes over the last several thousand years. However, climate warming and increases in wildfire activity may be undermining its ability to maintain dominance, shifting forests toward alternative forested and nonforested states. Using data from across North America, we evaluate whether loss of black spruce resilience is already widespread. Resilience was the most common outcome, but drier climatic conditions and more severe fires consistently undermine resilience, often resulting in complete regeneration failure. Although black spruce forests are currently moderately resilient, ongoing warming and drying may alter this trajectory, with large potential consequences for the functioning of this globally important biome.\n          , \n            Intensifying wildfire activity and climate change can drive rapid forest compositional shifts. In boreal North America, black spruce shapes forest flammability and depends on fire for regeneration. This relationship has helped black spruce maintain its dominance through much of the Holocene. However, with climate change and more frequent and severe fires, shifts away from black spruce dominance to broadleaf or pine species are emerging, with implications for ecosystem functions including carbon sequestration, water and energy fluxes, and wildlife habitat. Here, we predict that such reductions in black spruce after fire may already be widespread given current trends in climate and fire. To test this, we synthesize data from 1,538 field sites across boreal North America to evaluate compositional changes in tree species following 58 recent fires (1989 to 2014). While black spruce was resilient following most fires (62%), loss of resilience was common, and spruce regeneration failed completely in 18% of 1,140 black spruce sites. In contrast, postfire regeneration never failed in forests dominated by jack pine, which also possesses an aerial seed bank, or broad-leaved trees. More complete combustion of the soil organic layer, which often occurs in better-drained landscape positions and in dryer duff, promoted compositional changes throughout boreal North America. Forests in western North America, however, were more vulnerable to change due to greater long-term climate moisture deficits. While we find considerable remaining resilience in black spruce forests, predicted increases in climate moisture deficits and fire activity will erode this resilience, pushing the system toward a tipping point that has not been crossed in several thousand years.","container-title":"Proceedings of the National Academy of Sciences","DOI":"10.1073/pnas.2024872118","ISSN":"0027-8424, 1091-6490","issue":"45","journalAbbreviation":"Proc. Natl. Acad. Sci. U.S.A.","language":"en","page":"e2024872118","source":"DOI.org (Crossref)","title":"Increasing fire and the decline of fire adapted black spruce in the boreal forest","volume":"118","author":[{"family":"Baltzer","given":"Jennifer L."},{"family":"Day","given":"Nicola J."},{"family":"Walker","given":"Xanthe J."},{"family":"Greene","given":"David"},{"family":"Mack","given":"Michelle C."},{"family":"Alexander","given":"Heather D."},{"family":"Arseneault","given":"Dominique"},{"family":"Barnes","given":"Jennifer"},{"family":"Bergeron","given":"Yves"},{"family":"Boucher","given":"Yan"},{"family":"Bourgeau-Chavez","given":"Laura"},{"family":"Brown","given":"Carissa D."},{"family":"Carrière","given":"Suzanne"},{"family":"Howard","given":"Brian K."},{"family":"Gauthier","given":"Sylvie"},{"family":"Parisien","given":"Marc-André"},{"family":"Reid","given":"Kirsten A."},{"family":"Rogers","given":"Brendan M."},{"family":"Roland","given":"Carl"},{"family":"Sirois","given":"Luc"},{"family":"Stehn","given":"Sarah"},{"family":"Thompson","given":"Dan K."},{"family":"Turetsky","given":"Merritt R."},{"family":"Veraverbeke","given":"Sander"},{"family":"Whitman","given":"Ellen"},{"family":"Yang","given":"Jian"},{"family":"Johnstone","given":"Jill F."}],"issued":{"date-parts":[["2021",11,9]]},"citation-key":"Baltzer_2021"},"label":"page"},{"id":5285,"uris":["http://zotero.org/users/10601290/items/D52PXWFF"],"itemData":{"id":5285,"type":"article-journal","abstract":"Recently burned boreal forests have lower aboveground fuel loads, generating a negative feedback to subsequent wildfires. Despite this feedback, short-interval reburns (≤20 years between fires) are possible under extreme weather conditions. Reburns have consequences for ecosystem recovery, leading to enduring vegetation change. In this study, we characterize the strength of the fire-fuel feedback in recently burned Canadian boreal forests and the weather conditions that overwhelm resistance to fire spread in recently burned areas. We used a dataset of daily fire spread for thousands of large boreal fires, interpolated from remotely sensed thermal anomalies to which we associated local weather from ERA5-Land for each day of a fire's duration. We classified days with &gt;3 ha of fire growth as spread days and defined burned pixels overlapping a fire perimeter ≤20 years old as short-interval reburns. Results of a logistic regression showed that the odds of fire spread in recently burned areas were 50% lower than in long-interval fires; however, all Canadian boreal ecozones experienced short-interval reburning (1981–2021), with over 100,000 ha reburning annually. As fire weather conditions intensify, the resistance to fire spread declines, allowing fire to spread in recently burned areas. The weather associated with short-interval fire spread days was more extreme than the conditions during long-interval spread, but overall differences were modest (e.g. relative humidity 2.6% lower). The frequency of fire weather conducive to short-interval fire spread has significantly increased in the western boreal forest due to climate warming and drying (1981–2021). Our results suggest an ongoing degradation of fire-fuel feedbacks, which is likely to continue with climatic warming and drying.","container-title":"Global Change Biology","DOI":"10.1111/gcb.17363","ISSN":"1365-2486","issue":"6","language":"en","note":"_eprint: https://onlinelibrary.wiley.com/doi/pdf/10.1111/gcb.17363","page":"e17363","source":"Wiley Online Library","title":"A modest increase in fire weather overcomes resistance to fire spread in recently burned boreal forests","volume":"30","author":[{"family":"Whitman","given":"Ellen"},{"family":"Barber","given":"Quinn E."},{"family":"Jain","given":"Piyush"},{"family":"Parks","given":"Sean A."},{"family":"Guindon","given":"Luc"},{"family":"Thompson","given":"Dan K."},{"family":"Parisien","given":"Marc-André"}],"issued":{"date-parts":[["2024"]]},"citation-key":"Whitman_2024"},"label":"page"},{"id":2350,"uris":["http://zotero.org/users/10601290/items/A25N7338"],"itemData":{"id":2350,"type":"article-journal","abstract":"Abstract\n            The size and frequency of large wildfires in western North America have increased in recent years, a trend climate change is likely to exacerbate. Due to fuel limitations, recently burned forests resist burning for upwards of 30 years; however, extreme fire-conducive weather enables reburning at shorter fire-free intervals than expected. This research quantifies the outcomes of short-interval reburns in upland and wetland environments of northwestern Canadian boreal forests and identifies an interactive effect of post-fire drought. Despite adaptations to wildfire amongst boreal plants, post-fire forests at paired short- and long-interval sites were significantly different, with short-interval sites having lower stem densities of trees due to reduced conifer recruitment, a higher proportion of broadleaf trees, less residual organic material, and reduced herbaceous vegetation cover. Drought reinforced changes in proportions of tree species and decreases in tree recruitment, reinforcing non-resilient responses to short-interval reburning. Drier and warmer weather will increase the incidence of short-interval reburning and amplify the ecological changes such events cause, as wildfire activity and post-fire drought increase synergistically. These interacting disturbances will accelerate climate-driven changes in boreal forest structure and composition. Our findings identify processes of ongoing and future change in a climate-sensitive biome.","container-title":"Scientific Reports","DOI":"10.1038/s41598-019-55036-7","ISSN":"2045-2322","issue":"1","journalAbbreviation":"Sci Rep","language":"en","page":"18796","source":"DOI.org (Crossref)","title":"Short-interval wildfire and drought overwhelm boreal forest resilience","volume":"9","author":[{"family":"Whitman","given":"Ellen"},{"family":"Parisien","given":"Marc-André"},{"family":"Thompson","given":"Dan K."},{"family":"Flannigan","given":"Mike D."}],"issued":{"date-parts":[["2019",12,11]]},"citation-key":"Whitman_2019a"},"label":"page"}],"schema":"https://github.com/citation-style-language/schema/raw/master/csl-citation.json"} </w:instrText>
        </w:r>
        <w:r w:rsidR="004573BB">
          <w:rPr>
            <w:rFonts w:cs="Times New Roman"/>
          </w:rPr>
          <w:fldChar w:fldCharType="separate"/>
        </w:r>
        <w:r w:rsidR="004573BB">
          <w:rPr>
            <w:rFonts w:cs="Times New Roman"/>
            <w:noProof/>
          </w:rPr>
          <w:t>(Baltzer et al., 2021; Whitman et al., 2024, 2019)</w:t>
        </w:r>
        <w:r w:rsidR="004573BB">
          <w:rPr>
            <w:rFonts w:cs="Times New Roman"/>
          </w:rPr>
          <w:fldChar w:fldCharType="end"/>
        </w:r>
      </w:ins>
      <w:r w:rsidR="002D261C" w:rsidRPr="001F473C">
        <w:rPr>
          <w:rFonts w:cs="Times New Roman"/>
        </w:rPr>
        <w:t>.</w:t>
      </w:r>
      <w:moveFromRangeStart w:id="256" w:author="Katherine Hayes" w:date="2024-08-13T12:32:00Z" w:name="move174444787"/>
      <w:moveFrom w:id="257" w:author="Katherine Hayes" w:date="2024-08-13T12:32:00Z">
        <w:r w:rsidR="000E2E4A" w:rsidRPr="001F473C" w:rsidDel="00E51954">
          <w:rPr>
            <w:rFonts w:cs="Times New Roman"/>
          </w:rPr>
          <w:t xml:space="preserve"> Understanding the future characteristics of boreal fire regimes requires evaluating the combined role of shifts in community type, forest structure, and fire weather conditions and their potential cumulative impact on future fire behavior.</w:t>
        </w:r>
      </w:moveFrom>
      <w:moveFromRangeEnd w:id="256"/>
      <w:r w:rsidR="000E2E4A" w:rsidRPr="001F473C">
        <w:rPr>
          <w:rFonts w:cs="Times New Roman"/>
        </w:rPr>
        <w:t xml:space="preserve"> </w:t>
      </w:r>
    </w:p>
    <w:p w14:paraId="46F5EA8E" w14:textId="3355A9CD" w:rsidR="000E2E4A" w:rsidRPr="001F473C" w:rsidDel="00C81F2F" w:rsidRDefault="002D261C" w:rsidP="000E2E4A">
      <w:pPr>
        <w:ind w:firstLine="720"/>
        <w:rPr>
          <w:del w:id="258" w:author="Katherine Hayes" w:date="2024-03-25T12:15:00Z"/>
          <w:rFonts w:cs="Times New Roman"/>
        </w:rPr>
      </w:pPr>
      <w:r w:rsidRPr="001F473C">
        <w:rPr>
          <w:rFonts w:cs="Times New Roman"/>
        </w:rPr>
        <w:t xml:space="preserve">One challenge in understanding potential future fire behavior is the intrinsic novelty of emerging forest types: </w:t>
      </w:r>
      <w:del w:id="259" w:author="Katherine Hayes" w:date="2024-08-13T12:32:00Z">
        <w:r w:rsidRPr="001F473C" w:rsidDel="00E51954">
          <w:rPr>
            <w:rFonts w:cs="Times New Roman"/>
          </w:rPr>
          <w:delText>most of</w:delText>
        </w:r>
      </w:del>
      <w:ins w:id="260" w:author="Katherine Hayes" w:date="2024-08-13T12:32:00Z">
        <w:r w:rsidR="00E51954">
          <w:rPr>
            <w:rFonts w:cs="Times New Roman"/>
          </w:rPr>
          <w:t>many of</w:t>
        </w:r>
      </w:ins>
      <w:r w:rsidRPr="001F473C">
        <w:rPr>
          <w:rFonts w:cs="Times New Roman"/>
        </w:rPr>
        <w:t xml:space="preserve"> our tools for understanding and predicting fire behavior depend on </w:t>
      </w:r>
      <w:r w:rsidR="00A963AA">
        <w:rPr>
          <w:rFonts w:cs="Times New Roman"/>
        </w:rPr>
        <w:t>norms</w:t>
      </w:r>
      <w:r w:rsidRPr="001F473C">
        <w:rPr>
          <w:rFonts w:cs="Times New Roman"/>
        </w:rPr>
        <w:t xml:space="preserve"> and relationships determined by historic observations </w:t>
      </w:r>
      <w:r w:rsidR="00A963AA">
        <w:rPr>
          <w:rFonts w:cs="Times New Roman"/>
        </w:rPr>
        <w:fldChar w:fldCharType="begin"/>
      </w:r>
      <w:r w:rsidR="00F662C3">
        <w:rPr>
          <w:rFonts w:cs="Times New Roman"/>
        </w:rPr>
        <w:instrText xml:space="preserve"> ADDIN ZOTERO_ITEM CSL_CITATION {"citationID":"J2b5DCHo","properties":{"formattedCitation":"(Stocks et al., 1989)","plainCitation":"(Stocks et al., 1989)","dontUpdate":true,"noteIndex":0},"citationItems":[{"id":10,"uris":["http://zotero.org/users/10601290/items/6LIFKPZP"],"itemData":{"id":10,"type":"article-journal","abstract":"Forest fire danger rating research in Canada was initiated by the federal government in 1925. Five different fire danger rating systems have been developed since that time, each with increasing universal applicability across Canada. The approach has been to build on previous danger rating systems in an evolutionary fashion and to use field experiments and empirical analysis extensively. The current system, the Canadian Forest Fire Danger Rating System (CFFDRS), has been under development by Forestry Canada since 1968. The first major subsystem of the CFFDRS, the Canadian Forest Fire Weather Index (FWI) System, provides numerical ratings of relative fire potential based solely on weather observations, and has been in use throughout Canada since 1970. The second major subsystem, the Canadian Forest Fire Behavior Prediction (FBP) System, accounts for variability in fire behavior among fuel types (predicting rate of spread, fuel consumption, and frontal fire intensity), was issued in interim form in 1984 with final production scheduled for 1990. A third major CFFDRS subsystem, the Canadian Forest Fire Occurrence Prediction (FOP) System, is currently being formulated. This paper briefly outlines the history and philosophy of fire danger rating research in Canada discussing in detail the structure of the current CFFDRS and its application and use by fire management agencies throughout Canada. Key words: fire danger, fire behavior, fire occurrence prediction, fuel moisture, fire danger rating system, fire management.","container-title":"For. Chron.","issue":"4","language":"en","note":"publisher: Canadian Institute of Forestry","page":"258–265","title":"Canadian Forest Fire Danger Rating System: An overview","volume":"65","author":[{"family":"Stocks","given":"B J"},{"family":"Lynham","given":"T J"},{"family":"Lawson","given":"B D"},{"family":"Alexander","given":"M E"},{"family":"Van Wagner","given":"C E"},{"family":"McAlpine","given":"R S"},{"family":"Dubé","given":"D E"}],"issued":{"date-parts":[["1989",8]]},"citation-key":"Stocks_1989"}}],"schema":"https://github.com/citation-style-language/schema/raw/master/csl-citation.json"} </w:instrText>
      </w:r>
      <w:r w:rsidR="00A963AA">
        <w:rPr>
          <w:rFonts w:cs="Times New Roman"/>
        </w:rPr>
        <w:fldChar w:fldCharType="separate"/>
      </w:r>
      <w:r w:rsidR="00A963AA">
        <w:rPr>
          <w:rFonts w:cs="Times New Roman"/>
          <w:noProof/>
        </w:rPr>
        <w:t>(</w:t>
      </w:r>
      <w:del w:id="261" w:author="Katherine Hayes" w:date="2024-06-28T11:48:00Z">
        <w:r w:rsidR="00A963AA" w:rsidRPr="00A963AA" w:rsidDel="004573BB">
          <w:rPr>
            <w:rFonts w:cs="Times New Roman"/>
          </w:rPr>
          <w:delText xml:space="preserve"> </w:delText>
        </w:r>
      </w:del>
      <w:r w:rsidR="00A963AA" w:rsidRPr="001F473C">
        <w:rPr>
          <w:rFonts w:cs="Times New Roman"/>
        </w:rPr>
        <w:t xml:space="preserve">i.e., standardized indices of fuel types, </w:t>
      </w:r>
      <w:r w:rsidR="00A963AA">
        <w:rPr>
          <w:rFonts w:cs="Times New Roman"/>
          <w:noProof/>
        </w:rPr>
        <w:t>Stocks et al., 1989)</w:t>
      </w:r>
      <w:r w:rsidR="00A963AA">
        <w:rPr>
          <w:rFonts w:cs="Times New Roman"/>
        </w:rPr>
        <w:fldChar w:fldCharType="end"/>
      </w:r>
      <w:r w:rsidR="000E2E4A" w:rsidRPr="001F473C">
        <w:rPr>
          <w:rFonts w:cs="Times New Roman"/>
        </w:rPr>
        <w:t xml:space="preserve">. </w:t>
      </w:r>
      <w:r w:rsidRPr="001F473C">
        <w:rPr>
          <w:rFonts w:cs="Times New Roman"/>
        </w:rPr>
        <w:t xml:space="preserve">Emerging forest types with structures and compositions that differ from historic norms require models that can </w:t>
      </w:r>
      <w:del w:id="262" w:author="Katherine Hayes" w:date="2024-07-01T11:05:00Z">
        <w:r w:rsidRPr="001F473C" w:rsidDel="007C6C8A">
          <w:rPr>
            <w:rFonts w:cs="Times New Roman"/>
          </w:rPr>
          <w:delText>simultaneously test changing fire weather with shifts in fuel characteristics and stand structures</w:delText>
        </w:r>
      </w:del>
      <w:ins w:id="263" w:author="Katherine Hayes" w:date="2024-07-01T11:05:00Z">
        <w:r w:rsidR="007C6C8A">
          <w:rPr>
            <w:rFonts w:cs="Times New Roman"/>
          </w:rPr>
          <w:t>incorporate novel fuel characteristics and transitions between fuel types</w:t>
        </w:r>
      </w:ins>
      <w:r w:rsidRPr="001F473C">
        <w:rPr>
          <w:rFonts w:cs="Times New Roman"/>
        </w:rPr>
        <w:t>.</w:t>
      </w:r>
      <w:r w:rsidR="000E2E4A" w:rsidRPr="001F473C">
        <w:rPr>
          <w:rFonts w:cs="Times New Roman"/>
        </w:rPr>
        <w:t xml:space="preserve"> </w:t>
      </w:r>
    </w:p>
    <w:p w14:paraId="634292A1" w14:textId="5EC8D70E" w:rsidR="000E2E4A" w:rsidRPr="001F473C" w:rsidRDefault="002D261C" w:rsidP="00C81F2F">
      <w:pPr>
        <w:ind w:firstLine="720"/>
        <w:rPr>
          <w:rFonts w:cs="Times New Roman"/>
        </w:rPr>
      </w:pPr>
      <w:r w:rsidRPr="001F473C">
        <w:rPr>
          <w:rFonts w:cs="Times New Roman"/>
        </w:rPr>
        <w:t>Physics-based wildland fire behavior modeling</w:t>
      </w:r>
      <w:ins w:id="264" w:author="Katherine Hayes" w:date="2024-03-25T12:15:00Z">
        <w:r w:rsidR="00C81F2F">
          <w:rPr>
            <w:rFonts w:cs="Times New Roman"/>
          </w:rPr>
          <w:t xml:space="preserve">, a type of deterministic </w:t>
        </w:r>
        <w:del w:id="265" w:author="Chad Hoffman" w:date="2024-05-29T16:47:00Z">
          <w:r w:rsidR="00C81F2F" w:rsidDel="00CC4B80">
            <w:rPr>
              <w:rFonts w:cs="Times New Roman"/>
            </w:rPr>
            <w:delText xml:space="preserve">model </w:delText>
          </w:r>
        </w:del>
      </w:ins>
      <w:ins w:id="266" w:author="Chad Hoffman" w:date="2024-05-29T16:47:00Z">
        <w:r w:rsidR="00CC4B80">
          <w:rPr>
            <w:rFonts w:cs="Times New Roman"/>
          </w:rPr>
          <w:t>model that attempt to include all known relevant factors influencing fire behavior</w:t>
        </w:r>
      </w:ins>
      <w:ins w:id="267" w:author="Katherine Hayes" w:date="2024-03-25T12:15:00Z">
        <w:del w:id="268" w:author="Chad Hoffman" w:date="2024-05-29T16:47:00Z">
          <w:r w:rsidR="00C81F2F" w:rsidDel="00CC4B80">
            <w:rPr>
              <w:rFonts w:cs="Times New Roman"/>
            </w:rPr>
            <w:delText>based on first-</w:delText>
          </w:r>
        </w:del>
      </w:ins>
      <w:ins w:id="269" w:author="Katherine Hayes" w:date="2024-03-25T12:16:00Z">
        <w:del w:id="270" w:author="Chad Hoffman" w:date="2024-05-29T16:47:00Z">
          <w:r w:rsidR="00C81F2F" w:rsidDel="00CC4B80">
            <w:rPr>
              <w:rFonts w:cs="Times New Roman"/>
            </w:rPr>
            <w:delText>principles of combustion</w:delText>
          </w:r>
        </w:del>
        <w:r w:rsidR="00C81F2F">
          <w:rPr>
            <w:rFonts w:cs="Times New Roman"/>
          </w:rPr>
          <w:t>,</w:t>
        </w:r>
      </w:ins>
      <w:r w:rsidRPr="001F473C">
        <w:rPr>
          <w:rFonts w:cs="Times New Roman"/>
        </w:rPr>
        <w:t xml:space="preserve"> can be used to explore potential fire behavior</w:t>
      </w:r>
      <w:del w:id="271" w:author="Katherine Hayes" w:date="2024-03-20T13:32:00Z">
        <w:r w:rsidRPr="001F473C" w:rsidDel="00020C78">
          <w:rPr>
            <w:rFonts w:cs="Times New Roman"/>
          </w:rPr>
          <w:delText xml:space="preserve"> even</w:delText>
        </w:r>
      </w:del>
      <w:r w:rsidRPr="001F473C">
        <w:rPr>
          <w:rFonts w:cs="Times New Roman"/>
        </w:rPr>
        <w:t xml:space="preserve"> in systems with novel fuel characteristics </w:t>
      </w:r>
      <w:r w:rsidR="00A963AA">
        <w:rPr>
          <w:rFonts w:cs="Times New Roman"/>
        </w:rPr>
        <w:fldChar w:fldCharType="begin"/>
      </w:r>
      <w:r w:rsidR="00F662C3">
        <w:rPr>
          <w:rFonts w:cs="Times New Roman"/>
        </w:rPr>
        <w:instrText xml:space="preserve"> ADDIN ZOTERO_ITEM CSL_CITATION {"citationID":"WG1fplwD","properties":{"formattedCitation":"(Hoffman et al., 2018)","plainCitation":"(Hoffman et al., 2018)","noteIndex":0},"citationItems":[{"id":1149,"uris":["http://zotero.org/users/10601290/items/G53YUPBL"],"itemData":{"id":1149,"type":"article-journal","abstract":"As scientists and managers seek to understand ﬁre behavior in conditions that extend beyond the limits of our current empirical models and prior experiences, they will need new tools that foster a more mechanistic understanding of the processes driving ﬁre dynamics and effects. Here we suggest that process-based models are powerful research tools that are useful for investigating a large number of emerging questions in wildland ﬁre sciences. These models can play a particularly important role in advancing our understanding, in part, because they allow their users to evaluate the potential mechanisms and interactions driving ﬁre dynamics and effects from a unique perspective not often available through experimentation alone. For example, process-based models can be used to conduct experiments that would be impossible, too risky, or costly to do in the physical world. They can also contribute to the discovery process by inspiring new experiments, informing measurement strategies, and assisting in the interpretation of physical observations. Ultimately, a synergistic approach where simulations are continuously compared to experimental data, and where experiments are guided by the simulations will profoundly impact the quality and rate of progress towards solving emerging problems in wildland ﬁre sciences.","container-title":"Fire","DOI":"10.3390/fire1020032","ISSN":"2571-6255","issue":"2","journalAbbreviation":"Fire","language":"en","page":"32","source":"DOI.org (Crossref)","title":"Advancing the Science of Wildland Fire Dynamics Using Process-Based Models","volume":"1","author":[{"family":"Hoffman","given":"Chad"},{"family":"Sieg","given":"Carolyn"},{"family":"Linn","given":"Rodman"},{"family":"Mell","given":"William"},{"family":"Parsons","given":"Russell"},{"family":"Ziegler","given":"Justin"},{"family":"Hiers","given":"J."}],"issued":{"date-parts":[["2018",9,5]]},"citation-key":"Hoffman_2018"}}],"schema":"https://github.com/citation-style-language/schema/raw/master/csl-citation.json"} </w:instrText>
      </w:r>
      <w:r w:rsidR="00A963AA">
        <w:rPr>
          <w:rFonts w:cs="Times New Roman"/>
        </w:rPr>
        <w:fldChar w:fldCharType="separate"/>
      </w:r>
      <w:r w:rsidR="00F662C3">
        <w:rPr>
          <w:rFonts w:cs="Times New Roman"/>
          <w:noProof/>
        </w:rPr>
        <w:t>(Hoffman et al., 2018)</w:t>
      </w:r>
      <w:r w:rsidR="00A963AA">
        <w:rPr>
          <w:rFonts w:cs="Times New Roman"/>
        </w:rPr>
        <w:fldChar w:fldCharType="end"/>
      </w:r>
      <w:r w:rsidR="000E2E4A" w:rsidRPr="001F473C">
        <w:rPr>
          <w:rFonts w:cs="Times New Roman"/>
        </w:rPr>
        <w:t xml:space="preserve">. </w:t>
      </w:r>
      <w:del w:id="272" w:author="Katherine Hayes" w:date="2024-03-20T13:32:00Z">
        <w:r w:rsidR="000E2E4A" w:rsidRPr="001F473C" w:rsidDel="00020C78">
          <w:rPr>
            <w:rFonts w:cs="Times New Roman"/>
          </w:rPr>
          <w:lastRenderedPageBreak/>
          <w:delText xml:space="preserve">One such model </w:delText>
        </w:r>
        <w:r w:rsidR="000E2E4A" w:rsidRPr="00C1776F" w:rsidDel="00020C78">
          <w:rPr>
            <w:rFonts w:cs="Times New Roman"/>
            <w:color w:val="000000" w:themeColor="text1"/>
          </w:rPr>
          <w:delText>is the</w:delText>
        </w:r>
      </w:del>
      <w:ins w:id="273" w:author="Katherine Hayes" w:date="2024-03-20T13:32:00Z">
        <w:r w:rsidR="00020C78">
          <w:rPr>
            <w:rFonts w:cs="Times New Roman"/>
          </w:rPr>
          <w:t>Here, we use the</w:t>
        </w:r>
      </w:ins>
      <w:r w:rsidR="000E2E4A" w:rsidRPr="00C1776F">
        <w:rPr>
          <w:rFonts w:cs="Times New Roman"/>
          <w:color w:val="000000" w:themeColor="text1"/>
        </w:rPr>
        <w:t xml:space="preserve"> Wildland-Urban Interface Fire Dynamics Simulator (WFDS</w:t>
      </w:r>
      <w:r w:rsidR="0089561D" w:rsidRPr="00C1776F">
        <w:rPr>
          <w:rFonts w:cs="Times New Roman"/>
          <w:color w:val="000000" w:themeColor="text1"/>
        </w:rPr>
        <w:t xml:space="preserve"> version 9977</w:t>
      </w:r>
      <w:r w:rsidR="000E2E4A" w:rsidRPr="00C1776F">
        <w:rPr>
          <w:rFonts w:cs="Times New Roman"/>
          <w:color w:val="000000" w:themeColor="text1"/>
        </w:rPr>
        <w:t xml:space="preserve">), </w:t>
      </w:r>
      <w:r w:rsidR="000E2E4A" w:rsidRPr="001F473C">
        <w:rPr>
          <w:rFonts w:cs="Times New Roman"/>
        </w:rPr>
        <w:t xml:space="preserve">a physics-based fire behavior model that represents </w:t>
      </w:r>
      <w:del w:id="274" w:author="Katherine Hayes" w:date="2024-03-20T13:34:00Z">
        <w:r w:rsidR="000E2E4A" w:rsidRPr="001F473C" w:rsidDel="00020C78">
          <w:rPr>
            <w:rFonts w:cs="Times New Roman"/>
          </w:rPr>
          <w:delText>individual ecosystem components and the interactions of combustion with the atmosphere.</w:delText>
        </w:r>
        <w:r w:rsidR="00B0049A" w:rsidRPr="001F473C" w:rsidDel="00020C78">
          <w:rPr>
            <w:rFonts w:cs="Times New Roman"/>
          </w:rPr>
          <w:delText xml:space="preserve"> </w:delText>
        </w:r>
        <w:r w:rsidR="00E749C9" w:rsidRPr="001F473C" w:rsidDel="00020C78">
          <w:rPr>
            <w:rFonts w:cs="Times New Roman"/>
          </w:rPr>
          <w:delText xml:space="preserve">WFDS models </w:delText>
        </w:r>
      </w:del>
      <w:r w:rsidR="00E749C9" w:rsidRPr="001F473C">
        <w:rPr>
          <w:rFonts w:cs="Times New Roman"/>
        </w:rPr>
        <w:t>fuel composition and structure in three dimensions, accounting for bulk density, surface area to volume ratio, heat of combustion, and fuel moisture.</w:t>
      </w:r>
      <w:r w:rsidR="000E2E4A" w:rsidRPr="001F473C">
        <w:rPr>
          <w:rFonts w:cs="Times New Roman"/>
        </w:rPr>
        <w:t xml:space="preserve"> </w:t>
      </w:r>
      <w:r w:rsidR="00E749C9" w:rsidRPr="001F473C">
        <w:rPr>
          <w:rFonts w:cs="Times New Roman"/>
        </w:rPr>
        <w:t xml:space="preserve">WFDS has </w:t>
      </w:r>
      <w:ins w:id="275" w:author="Katherine Hayes" w:date="2024-03-25T12:16:00Z">
        <w:r w:rsidR="00C81F2F">
          <w:rPr>
            <w:rFonts w:cs="Times New Roman"/>
          </w:rPr>
          <w:t>been used to explore hypothetical fire behavior in novel or complex fuel stru</w:t>
        </w:r>
      </w:ins>
      <w:ins w:id="276" w:author="Katherine Hayes" w:date="2024-03-25T12:17:00Z">
        <w:r w:rsidR="00C81F2F">
          <w:rPr>
            <w:rFonts w:cs="Times New Roman"/>
          </w:rPr>
          <w:t>ctures in other systems</w:t>
        </w:r>
      </w:ins>
      <w:del w:id="277" w:author="Katherine Hayes" w:date="2024-03-25T12:16:00Z">
        <w:r w:rsidR="00E749C9" w:rsidRPr="001F473C" w:rsidDel="00C81F2F">
          <w:rPr>
            <w:rFonts w:cs="Times New Roman"/>
          </w:rPr>
          <w:delText>a wide range of applicability</w:delText>
        </w:r>
      </w:del>
      <w:r w:rsidR="00E749C9" w:rsidRPr="001F473C">
        <w:rPr>
          <w:rFonts w:cs="Times New Roman"/>
        </w:rPr>
        <w:t xml:space="preserve"> </w:t>
      </w:r>
      <w:r w:rsidR="00F662C3">
        <w:rPr>
          <w:rFonts w:cs="Times New Roman"/>
        </w:rPr>
        <w:fldChar w:fldCharType="begin"/>
      </w:r>
      <w:r w:rsidR="00F662C3">
        <w:rPr>
          <w:rFonts w:cs="Times New Roman"/>
        </w:rPr>
        <w:instrText xml:space="preserve"> ADDIN ZOTERO_ITEM CSL_CITATION {"citationID":"CmNZAxoI","properties":{"formattedCitation":"(Mell et al., 2010)","plainCitation":"(Mell et al., 2010)","noteIndex":0},"citationItems":[{"id":1866,"uris":["http://zotero.org/users/10601290/items/QAL2D889"],"itemData":{"id":1866,"type":"article-journal","abstract":"The last 15 years have seen the development of wildland and wildland-urban interface fire behavior models that make use of modern numerical methods in wind and combustion physics. Currently, these approaches are too computationally expensive for operational use and, as for any fire behavior model, require validation through comparison to full-scale measurements. However, these “physics-based” models have the potential of providing a more complete understanding of fire behavior over a wider range of environmental conditions than empirically based models. The promise of physics-based models is not to replace the use of simpler and faster models, but to provide a well founded understanding of their limitations and a means of improving them. An example of this is to use the physics-based wildland-urban interface fire dynamics simulator (WFDS) to develop and evaluate a simpler level set model of surface fire spread. A basic implementation of the level set model performs reasonably well but requires further evaluation when applied to scenarios that include heterogeneous fuels and the potential influence of fire induced winds.","language":"en","page":"17","source":"Zotero","title":"Wildland Fire Behavior Modeling: Perspectives, New Approaches and Applications","author":[{"family":"Mell","given":"William E"},{"family":"McDermott","given":"Randall J"},{"family":"Forney","given":"Glenn P"},{"family":"Hoffman","given":"Chad"},{"family":"Ginder","given":"Matt"}],"issued":{"date-parts":[["2010"]]},"citation-key":"Mell_2010"}}],"schema":"https://github.com/citation-style-language/schema/raw/master/csl-citation.json"} </w:instrText>
      </w:r>
      <w:r w:rsidR="00F662C3">
        <w:rPr>
          <w:rFonts w:cs="Times New Roman"/>
        </w:rPr>
        <w:fldChar w:fldCharType="separate"/>
      </w:r>
      <w:r w:rsidR="00F662C3">
        <w:rPr>
          <w:rFonts w:cs="Times New Roman"/>
          <w:noProof/>
        </w:rPr>
        <w:t>(Mell et al., 2010)</w:t>
      </w:r>
      <w:r w:rsidR="00F662C3">
        <w:rPr>
          <w:rFonts w:cs="Times New Roman"/>
        </w:rPr>
        <w:fldChar w:fldCharType="end"/>
      </w:r>
      <w:r w:rsidR="00E749C9" w:rsidRPr="001F473C">
        <w:rPr>
          <w:rFonts w:cs="Times New Roman"/>
        </w:rPr>
        <w:t xml:space="preserve">, </w:t>
      </w:r>
      <w:ins w:id="278" w:author="Katherine Hayes" w:date="2024-03-25T12:17:00Z">
        <w:r w:rsidR="00C81F2F">
          <w:rPr>
            <w:rFonts w:cs="Times New Roman"/>
          </w:rPr>
          <w:t xml:space="preserve">including wildland fire in </w:t>
        </w:r>
      </w:ins>
      <w:del w:id="279" w:author="Katherine Hayes" w:date="2024-03-25T12:17:00Z">
        <w:r w:rsidR="00E749C9" w:rsidRPr="001F473C" w:rsidDel="00C81F2F">
          <w:rPr>
            <w:rFonts w:cs="Times New Roman"/>
          </w:rPr>
          <w:delText xml:space="preserve">including the exploration of novel fire behavior across complex fuel structures such as the </w:delText>
        </w:r>
      </w:del>
      <w:r w:rsidR="00E749C9" w:rsidRPr="001F473C">
        <w:rPr>
          <w:rFonts w:cs="Times New Roman"/>
        </w:rPr>
        <w:t>Wildland-Urban-Interface</w:t>
      </w:r>
      <w:ins w:id="280" w:author="Katherine Hayes" w:date="2024-03-25T12:17:00Z">
        <w:r w:rsidR="00C81F2F">
          <w:rPr>
            <w:rFonts w:cs="Times New Roman"/>
          </w:rPr>
          <w:t>s</w:t>
        </w:r>
      </w:ins>
      <w:r w:rsidR="00E749C9" w:rsidRPr="001F473C">
        <w:rPr>
          <w:rFonts w:cs="Times New Roman"/>
        </w:rPr>
        <w:t xml:space="preserve"> </w:t>
      </w:r>
      <w:r w:rsidR="00F334AE">
        <w:rPr>
          <w:rFonts w:cs="Times New Roman"/>
        </w:rPr>
        <w:fldChar w:fldCharType="begin"/>
      </w:r>
      <w:r w:rsidR="00F334AE">
        <w:rPr>
          <w:rFonts w:cs="Times New Roman"/>
        </w:rPr>
        <w:instrText xml:space="preserve"> ADDIN ZOTERO_ITEM CSL_CITATION {"citationID":"CqUrV9xe","properties":{"formattedCitation":"(Mell et al., 2011)","plainCitation":"(Mell et al., 2011)","noteIndex":0},"citationItems":[{"id":1863,"uris":["http://zotero.org/users/10601290/items/2P6AFEGU"],"itemData":{"id":1863,"type":"article-journal","abstract":"Wildland-urban interface (WUI) fires predominantly originate in wildland fuels and subsequently spread through a spatially heterogeneous and non-contiguous fuel system of structures and residential and wildland vegetation. Commonly used wildland fire models were not developed to handle this complex fuel system. Also, there has been very little activity in the research community to develop data collection methods that capture WUI fuel types and their spatial variation over community scales. For example, the spatial variation of vegetative WUI fuels is often below the resolution (~30 m) of satellite based LANDFIRE wildland fuel maps.","language":"en","page":"13","source":"Zotero","title":"COMPUTER MODELLING OF WILDLAND-URBAN INTERFACE FIRES","author":[{"family":"Mell","given":"William"},{"family":"McNamara","given":"Derek"},{"family":"Maranghides","given":"Alexander"},{"family":"McDermott","given":"Randall"},{"family":"Forney","given":"Glenn"},{"family":"Hoffman","given":"Chad"},{"family":"Ginder","given":"Matt"}],"issued":{"date-parts":[["2011"]]},"citation-key":"Mell_2011"}}],"schema":"https://github.com/citation-style-language/schema/raw/master/csl-citation.json"} </w:instrText>
      </w:r>
      <w:r w:rsidR="00F334AE">
        <w:rPr>
          <w:rFonts w:cs="Times New Roman"/>
        </w:rPr>
        <w:fldChar w:fldCharType="separate"/>
      </w:r>
      <w:r w:rsidR="00F334AE">
        <w:rPr>
          <w:rFonts w:cs="Times New Roman"/>
          <w:noProof/>
        </w:rPr>
        <w:t>(Mell et al., 2011)</w:t>
      </w:r>
      <w:r w:rsidR="00F334AE">
        <w:rPr>
          <w:rFonts w:cs="Times New Roman"/>
        </w:rPr>
        <w:fldChar w:fldCharType="end"/>
      </w:r>
      <w:r w:rsidR="00F334AE">
        <w:rPr>
          <w:rFonts w:cs="Times New Roman"/>
        </w:rPr>
        <w:t>,</w:t>
      </w:r>
      <w:r w:rsidR="00E749C9" w:rsidRPr="001F473C">
        <w:rPr>
          <w:rFonts w:cs="Times New Roman"/>
        </w:rPr>
        <w:t xml:space="preserve"> bark beetle-infested forests</w:t>
      </w:r>
      <w:r w:rsidR="00F334AE">
        <w:rPr>
          <w:rFonts w:cs="Times New Roman"/>
        </w:rPr>
        <w:t xml:space="preserve"> </w:t>
      </w:r>
      <w:r w:rsidR="00F334AE">
        <w:rPr>
          <w:rFonts w:cs="Times New Roman"/>
        </w:rPr>
        <w:fldChar w:fldCharType="begin"/>
      </w:r>
      <w:r w:rsidR="001829B5">
        <w:rPr>
          <w:rFonts w:cs="Times New Roman"/>
        </w:rPr>
        <w:instrText xml:space="preserve"> ADDIN ZOTERO_ITEM CSL_CITATION {"citationID":"gpDgV3Sf","properties":{"formattedCitation":"(Hoffman et al., 2012, 2013)","plainCitation":"(Hoffman et al., 2012, 2013)","noteIndex":0},"citationItems":[{"id":3610,"uris":["http://zotero.org/users/10601290/items/LBY4XNAL"],"itemData":{"id":3610,"type":"article-journal","abstract":"Quantifying the effects of mountain pine beetle (MPB)-caused tree mortality on potential crown fire hazard has been challenging partly because of limitations in current operational fire behavior models. Such models are not capable of accounting for fuel heterogeneity resulting from an outbreak. Further, the coupled interactions between fuel, fire, and atmosphere are not modeled. To overcome these limitations, we used the Wildland-Urban Interface Fire Dynamics Simulator (WFDS) to investigate the influences of tree spatial arrangement and magnitude of MPB-caused tree mortality on simulated fire hazard. Field-collected, tree-level data from 11 sites were used to populate WFDS simulation domains representing a range of lodgepole pine forest structures for the postoutbreak period of time when dead needles are still present in the tree crowns. We found increases in the amount of crown fuel consumption and the intensity of crown fires as the percentage of MPB-caused tree mortality increased. In addition, we found complex interactions between the level of mortality, stand structure, and spatial arrangement of trees. These results suggest that preoutbreak forest structure and percent tree mortality influence crown fire behavior while dead needles are in the crown, and that the effect varies with spatial heterogeneity among trees. FOR. SCI. 58(2):178 –188.","container-title":"Forest Science","DOI":"10.5849/forsci.10-137","ISSN":"0015-749X","issue":"2","journalAbbreviation":"Forest Science","language":"en","page":"178-188","source":"DOI.org (Crossref)","title":"Numerical Simulation of Crown Fire Hazard Immediately after Bark Beetle-Caused Mortality in Lodgepole Pine Forests","volume":"58","author":[{"family":"Hoffman","given":"Chad"},{"family":"Morgan","given":"Penelope"},{"family":"Mell","given":"William"},{"family":"Parsons","given":"Russell"},{"family":"Strand","given":"Eva K."},{"family":"Cook","given":"Stephen"}],"issued":{"date-parts":[["2012",4,9]]},"citation-key":"Hoffman_2012"}},{"id":3612,"uris":["http://zotero.org/users/10601290/items/3NDWYMH2"],"itemData":{"id":3612,"type":"article-journal","abstract":"Recent bark beetle outbreaks have had a significant impact on forests throughout western North America and have generated concerns about interactions and feedbacks between beetle attacks and fire. However, research has been hindered by a lack of experimental studies and the use of fire behavior models incapable of accounting for the heterogeneous fuel complexes. We populated the Wildland-Urban Interface Fire Dynamics Simulator with data from 11 field sites to investigate the effect of mountain pine beetle (MPB)-caused tree mortality on simulated crown fire behavior across a range of surface fire intensities. Simulations addressed fire behavior during a 1- to 2-year period after the initiation of the outbreak in which some proportion of the trees have been killed but no foliage has yet fallen. The effect of MPB-caused tree mortality on simulated crown fire behavior significantly changed as a function of surface fire intensity. The largest effects of mortality on crown fire behavior occurred at moderate levels of surface fire intensity, whereas diminished effects occurred at low and high levels of surface fire intensities. Our results suggest that increased crown fire potential immediately after bark beetle infestations is dependent on the fire intensity generated by the preoutbreak surface fuels complex. FOR. SCI. 59(4):390 –399.","container-title":"Forest Science","DOI":"10.5849/forsci.11-114","ISSN":"0015-749X","issue":"4","journalAbbreviation":"Forest Science","language":"en","page":"390-399","source":"DOI.org (Crossref)","title":"Surface Fire Intensity Influences Simulated Crown Fire Behavior in Lodgepole Pine Forests with Recent Mountain Pine Beetle-Caused Tree Mortality","volume":"59","author":[{"family":"Hoffman","given":"Chad M."},{"family":"Morgan","given":"Penelope"},{"family":"Mell","given":"William"},{"family":"Parsons","given":"Russell"},{"family":"Strand","given":"Eva"},{"family":"Cook","given":"Steve"}],"issued":{"date-parts":[["2013",8,26]]},"citation-key":"Hoffman_2013"}}],"schema":"https://github.com/citation-style-language/schema/raw/master/csl-citation.json"} </w:instrText>
      </w:r>
      <w:r w:rsidR="00F334AE">
        <w:rPr>
          <w:rFonts w:cs="Times New Roman"/>
        </w:rPr>
        <w:fldChar w:fldCharType="separate"/>
      </w:r>
      <w:r w:rsidR="001829B5">
        <w:rPr>
          <w:rFonts w:cs="Times New Roman"/>
          <w:noProof/>
        </w:rPr>
        <w:t>(Hoffman et al., 2012, 2013)</w:t>
      </w:r>
      <w:r w:rsidR="00F334AE">
        <w:rPr>
          <w:rFonts w:cs="Times New Roman"/>
        </w:rPr>
        <w:fldChar w:fldCharType="end"/>
      </w:r>
      <w:r w:rsidR="00E749C9" w:rsidRPr="001F473C">
        <w:rPr>
          <w:rFonts w:cs="Times New Roman"/>
        </w:rPr>
        <w:t>, transitions between homogenous conifer forests and mixed conifer-</w:t>
      </w:r>
      <w:del w:id="281" w:author="Katherine Hayes" w:date="2024-06-28T12:45:00Z">
        <w:r w:rsidR="00E749C9" w:rsidRPr="001F473C" w:rsidDel="00AD7F53">
          <w:rPr>
            <w:rFonts w:cs="Times New Roman"/>
          </w:rPr>
          <w:delText xml:space="preserve">deciduous </w:delText>
        </w:r>
      </w:del>
      <w:ins w:id="282" w:author="Katherine Hayes" w:date="2024-06-28T12:45:00Z">
        <w:r w:rsidR="00AD7F53">
          <w:rPr>
            <w:rFonts w:cs="Times New Roman"/>
          </w:rPr>
          <w:t>broadleaf</w:t>
        </w:r>
        <w:r w:rsidR="00AD7F53" w:rsidRPr="001F473C">
          <w:rPr>
            <w:rFonts w:cs="Times New Roman"/>
          </w:rPr>
          <w:t xml:space="preserve"> </w:t>
        </w:r>
      </w:ins>
      <w:r w:rsidR="00E749C9" w:rsidRPr="001F473C">
        <w:rPr>
          <w:rFonts w:cs="Times New Roman"/>
        </w:rPr>
        <w:t xml:space="preserve">forests </w:t>
      </w:r>
      <w:r w:rsidR="001829B5">
        <w:rPr>
          <w:rFonts w:cs="Times New Roman"/>
        </w:rPr>
        <w:fldChar w:fldCharType="begin"/>
      </w:r>
      <w:r w:rsidR="001829B5">
        <w:rPr>
          <w:rFonts w:cs="Times New Roman"/>
        </w:rPr>
        <w:instrText xml:space="preserve"> ADDIN ZOTERO_ITEM CSL_CITATION {"citationID":"t1Qz7tIX","properties":{"formattedCitation":"(Ziegler et al., 2021)","plainCitation":"(Ziegler et al., 2021)","noteIndex":0},"citationItems":[{"id":3619,"uris":["http://zotero.org/users/10601290/items/NT5FYW9I"],"itemData":{"id":3619,"type":"article-journal","abstract":"Tree spatial patterns in dry coniferous forests of the western United States, and analogous ecosystems globally, were historically aggregated, comprising a mixture of single trees and groups of trees. Modern forests, in contrast, are generally more homogeneous and overstocked than their historical counterparts. As these modern forests lack regular fire, pattern formation and maintenance is generally attributed to fire. Accordingly, fires in modern forests may not yield historically analogous patterns. However, direct observations on how selective tree mortality among pre-existing forest structure shapes tree spatial patterns is limited. In this study, we (a) simulated fires in historical and contemporary counterpart plots in a Sierra Nevadan mixed-conifer forest, (b) estimated tree mortality, and (c) examined tree spatial patterns of live trees before and after fire, and of fire-killed trees. Tree mortality in the historical period was clustered and density-dependent, because trees were aggregated and segregated by tree size before fire. Thus, fires maintained an aggregated distribution of tree groups. Tree mortality in the contemporary period was widespread, except for dispersed large trees, because most trees were a part of large, interconnected tree groups. Thus, postfire tree patterns were more uniform and devoid of moderately sized tree groups. Postfire tree patterns in the historical period, unlike the contemporary period, were within the historical range of variability identified for the western United States. This divergence suggests that decades of forest dynamics without significant disturbances have altered the historical means of pyric pattern formation. Our results suggest that ecological silvicultural treatments, such as forest restoration thinnings, which emulate qualities of historical forests may facilitate the reintroduction of fire as a means to reinforce forest structural heterogeneity.","container-title":"Ecology and Evolution","DOI":"10.1002/ece3.7084","ISSN":"2045-7758","issue":"2","language":"en","note":"_eprint: https://onlinelibrary.wiley.com/doi/pdf/10.1002/ece3.7084","page":"820-834","source":"Wiley Online Library","title":"Pyric tree spatial patterning interactions in historical and contemporary mixed conifer forests, California, USA","volume":"11","author":[{"family":"Ziegler","given":"Justin P."},{"family":"Hoffman","given":"Chad M."},{"family":"Collins","given":"Brandon M."},{"family":"Knapp","given":"Eric E."},{"family":"Mell","given":"William (Ruddy)"}],"issued":{"date-parts":[["2021"]]},"citation-key":"Ziegler_2021"}}],"schema":"https://github.com/citation-style-language/schema/raw/master/csl-citation.json"} </w:instrText>
      </w:r>
      <w:r w:rsidR="001829B5">
        <w:rPr>
          <w:rFonts w:cs="Times New Roman"/>
        </w:rPr>
        <w:fldChar w:fldCharType="separate"/>
      </w:r>
      <w:r w:rsidR="001829B5">
        <w:rPr>
          <w:rFonts w:cs="Times New Roman"/>
          <w:noProof/>
        </w:rPr>
        <w:t>(Ziegler et al., 2021)</w:t>
      </w:r>
      <w:r w:rsidR="001829B5">
        <w:rPr>
          <w:rFonts w:cs="Times New Roman"/>
        </w:rPr>
        <w:fldChar w:fldCharType="end"/>
      </w:r>
      <w:r w:rsidR="001829B5">
        <w:rPr>
          <w:rFonts w:cs="Times New Roman"/>
        </w:rPr>
        <w:t>,</w:t>
      </w:r>
      <w:r w:rsidR="00E749C9" w:rsidRPr="001F473C">
        <w:rPr>
          <w:rFonts w:cs="Times New Roman"/>
        </w:rPr>
        <w:t xml:space="preserve"> and fuel hazard reduction and restoration treatments </w:t>
      </w:r>
      <w:r w:rsidR="001829B5">
        <w:rPr>
          <w:rFonts w:cs="Times New Roman"/>
        </w:rPr>
        <w:fldChar w:fldCharType="begin"/>
      </w:r>
      <w:r w:rsidR="001829B5">
        <w:rPr>
          <w:rFonts w:cs="Times New Roman"/>
        </w:rPr>
        <w:instrText xml:space="preserve"> ADDIN ZOTERO_ITEM CSL_CITATION {"citationID":"x3RK27DZ","properties":{"formattedCitation":"(Ritter et al., 2022; Ziegler et al., 2020)","plainCitation":"(Ritter et al., 2022; Ziegler et al., 2020)","noteIndex":0},"citationItems":[{"id":2104,"uris":["http://zotero.org/users/10601290/items/LADA9Y3F"],"itemData":{"id":2104,"type":"article-journal","abstract":"Over the past several decades, the management of historically frequent-fire forests in the western United States has received significant attention due to the linked ecological and social risks posed by the increased occurrence of large, contiguous patches of high-severity fire. As a result, efforts are underway to simultaneously reduce potential fire and fuel hazards and restore characteristics indicative of historical forest structures and ecological processes that enhance the diversity and quality of wildlife habitat across landscapes. Despite widespread agreement on the need for action, there is a perceived tension among scientists concerning silvicultural treatments that modify stands to optimally reduce potential fire behavior (fuel hazard reduction) versus those that aim to emulate historical forest structures and create structurally complex stands (restoration). In this work, we evaluated thinning treatments in the Black Hills National Forest that exemplify the extremes of a treatment continuum that ranges from fuel hazard reduction to restoration. The goal of this work was to understand how the differing three-dimensional stand structures created by these treatment approaches altered potential fire behavior. Our results indicate that restoration treatments created higher levels of vertical and horizontal structural complexity than the fuel hazard reduction treatments but resulted in similar reductions to potential crown fire behavior. There were some trade-offs identified as the restoration treatments created larger openings, which generated faster mean rates of fire spread; however, these increased spread rates did not translate to higher levels of canopy consumption. Overall, our results suggest that treatments can create vertical and horizontal complexity desired for restoration and wildlife habitat management while reducing fire hazard and that they can be used in concert with traditional fuel hazard reduction treatments to reduce landscape scale fire risk. We also provide some suggestions to land managers seeking to design and implement prescriptions that emulate historical structures and enhance forest complexity.","container-title":"Ecological Applications","DOI":"10.1002/eap.2682","ISSN":"1939-5582","issue":"7","language":"en","note":"_eprint: https://onlinelibrary.wiley.com/doi/pdf/10.1002/eap.2682","page":"e2682","source":"Wiley Online Library","title":"Restoration and fuel hazard reduction result in equivalent reductions in crown fire behavior in dry conifer forests","volume":"32","author":[{"family":"Ritter","given":"Scott M."},{"family":"Hoffman","given":"Chad M."},{"family":"Battaglia","given":"Mike A."},{"family":"Jain","given":"Theresa B."}],"issued":{"date-parts":[["2022"]]},"citation-key":"Ritter_2022"}},{"id":3622,"uris":["http://zotero.org/users/10601290/items/5PJXW2QB"],"itemData":{"id":3622,"type":"article-journal","abstract":"Quaking aspen is found in western forests of the United States and is currently at risk of loss due to conifer competition at within-stand scales. Wildfires in these forests are impactful owing to conifer infilling during prolonged fire suppression post-Euro-American settlement. Here, restoration cuttings seek to impact wildfire behavior and aspen growing conditions. In this study, we explored how actual and hypothetical cuttings with a range of conifer removal intensity altered surface fuel and overstory structure at stand and fine scales. We then simulated wildfires, examining fire behavior and effects on post-fire forest structures around aspen trees. We found that conifer removal constrained by lower upper diameter limits (&lt;56 cm) had marginal effects on surface fuel and overstory structure, likely failing to enhance resource conditions sufficiently to sustain aspen. Increasing the diameter limit also led to a higher likelihood of fire spread and a higher rate of spread, owing to greater within-canopy wind speed, though crown fire activity decreased. Our simulations suggest heavier treatments could facilitate reintroduction of fire while also dampening the effects of wildfires on forest structure. Cutting specifications that relax diameter limits and remove a substantial portion of conifer overstory could better promote aspen restoration and mitigate fire hazard.","container-title":"Fire","DOI":"10.3390/fire3030051","ISSN":"2571-6255","issue":"3","language":"en","license":"http://creativecommons.org/licenses/by/3.0/","note":"number: 3\npublisher: Multidisciplinary Digital Publishing Institute","page":"51","source":"www.mdpi.com","title":"Simulated Fire Behavior and Fine-Scale Forest Structure Following Conifer Removal in Aspen-Conifer Forests in the Lake Tahoe Basin, USA","volume":"3","author":[{"family":"Ziegler","given":"Justin P."},{"family":"Hoffman","given":"Chad M."},{"family":"Collins","given":"Brandon M."},{"family":"Long","given":"Jonathan W."},{"family":"Dagley","given":"Christa M."},{"family":"Mell","given":"William"}],"issued":{"date-parts":[["2020",9]]},"citation-key":"Ziegler_2020"}}],"schema":"https://github.com/citation-style-language/schema/raw/master/csl-citation.json"} </w:instrText>
      </w:r>
      <w:r w:rsidR="001829B5">
        <w:rPr>
          <w:rFonts w:cs="Times New Roman"/>
        </w:rPr>
        <w:fldChar w:fldCharType="separate"/>
      </w:r>
      <w:r w:rsidR="001829B5">
        <w:rPr>
          <w:rFonts w:cs="Times New Roman"/>
          <w:noProof/>
        </w:rPr>
        <w:t>(Ritter et al., 2022; Ziegler et al., 2020)</w:t>
      </w:r>
      <w:r w:rsidR="001829B5">
        <w:rPr>
          <w:rFonts w:cs="Times New Roman"/>
        </w:rPr>
        <w:fldChar w:fldCharType="end"/>
      </w:r>
      <w:r w:rsidR="001829B5">
        <w:rPr>
          <w:rFonts w:cs="Times New Roman"/>
        </w:rPr>
        <w:t>.</w:t>
      </w:r>
      <w:r w:rsidR="000E2E4A" w:rsidRPr="001F473C">
        <w:rPr>
          <w:rFonts w:cs="Times New Roman"/>
          <w:color w:val="000000" w:themeColor="text1"/>
        </w:rPr>
        <w:t xml:space="preserve"> </w:t>
      </w:r>
    </w:p>
    <w:p w14:paraId="36B5C322" w14:textId="30D8E8D1" w:rsidR="00EB4373" w:rsidRDefault="00E749C9" w:rsidP="00C81F2F">
      <w:pPr>
        <w:ind w:firstLine="720"/>
        <w:rPr>
          <w:ins w:id="283" w:author="Katherine Hayes" w:date="2024-06-28T12:28:00Z"/>
          <w:rFonts w:cs="Times New Roman"/>
        </w:rPr>
      </w:pPr>
      <w:r w:rsidRPr="001F473C">
        <w:rPr>
          <w:rFonts w:cs="Times New Roman"/>
        </w:rPr>
        <w:t xml:space="preserve">The lack of relevant information </w:t>
      </w:r>
      <w:r w:rsidRPr="001F473C">
        <w:rPr>
          <w:rFonts w:cs="Times New Roman"/>
          <w:color w:val="000000" w:themeColor="text1"/>
        </w:rPr>
        <w:t xml:space="preserve">on emerging </w:t>
      </w:r>
      <w:del w:id="284" w:author="Katherine Hayes" w:date="2024-06-28T12:45:00Z">
        <w:r w:rsidR="004747E5" w:rsidRPr="001F473C" w:rsidDel="00AD7F53">
          <w:rPr>
            <w:rFonts w:cs="Times New Roman"/>
            <w:color w:val="000000" w:themeColor="text1"/>
          </w:rPr>
          <w:delText xml:space="preserve">deciduous </w:delText>
        </w:r>
      </w:del>
      <w:ins w:id="285" w:author="Katherine Hayes" w:date="2024-06-28T12:45:00Z">
        <w:r w:rsidR="00AD7F53">
          <w:rPr>
            <w:rFonts w:cs="Times New Roman"/>
            <w:color w:val="000000" w:themeColor="text1"/>
          </w:rPr>
          <w:t>broadleaf</w:t>
        </w:r>
        <w:r w:rsidR="00AD7F53" w:rsidRPr="001F473C">
          <w:rPr>
            <w:rFonts w:cs="Times New Roman"/>
            <w:color w:val="000000" w:themeColor="text1"/>
          </w:rPr>
          <w:t xml:space="preserve"> </w:t>
        </w:r>
      </w:ins>
      <w:r w:rsidRPr="001F473C">
        <w:rPr>
          <w:rFonts w:cs="Times New Roman"/>
          <w:color w:val="000000" w:themeColor="text1"/>
        </w:rPr>
        <w:t xml:space="preserve">forests and their relationship with fire </w:t>
      </w:r>
      <w:r w:rsidRPr="001F473C">
        <w:rPr>
          <w:rFonts w:cs="Times New Roman"/>
        </w:rPr>
        <w:t xml:space="preserve">provides an ideal and timely opportunity to apply a physics-based model to </w:t>
      </w:r>
      <w:r w:rsidRPr="001F473C">
        <w:rPr>
          <w:rFonts w:cs="Times New Roman"/>
          <w:color w:val="000000" w:themeColor="text1"/>
        </w:rPr>
        <w:t xml:space="preserve">questions related to fire behavior and fire self-regulation, </w:t>
      </w:r>
      <w:del w:id="286" w:author="Katherine Hayes" w:date="2024-03-25T12:17:00Z">
        <w:r w:rsidRPr="001F473C" w:rsidDel="00C81F2F">
          <w:rPr>
            <w:rFonts w:cs="Times New Roman"/>
            <w:color w:val="000000" w:themeColor="text1"/>
          </w:rPr>
          <w:delText xml:space="preserve">which are </w:delText>
        </w:r>
      </w:del>
      <w:r w:rsidRPr="001F473C">
        <w:rPr>
          <w:rFonts w:cs="Times New Roman"/>
          <w:color w:val="000000" w:themeColor="text1"/>
        </w:rPr>
        <w:t>topics of considerable importance for future boreal forest stability.</w:t>
      </w:r>
      <w:r w:rsidR="000E2E4A" w:rsidRPr="001F473C">
        <w:rPr>
          <w:rFonts w:cs="Times New Roman"/>
          <w:color w:val="000000" w:themeColor="text1"/>
        </w:rPr>
        <w:t xml:space="preserve"> </w:t>
      </w:r>
      <w:r w:rsidR="00B0049A" w:rsidRPr="001F473C">
        <w:rPr>
          <w:rFonts w:cs="Times New Roman"/>
        </w:rPr>
        <w:t>Our objective was to evaluate how fuel composition, fuel density, and distribution change with increasing short-interval reburns to explore potential fire behavior across a gradient of fuel and weather conditions.</w:t>
      </w:r>
      <w:r w:rsidR="000E2E4A" w:rsidRPr="001F473C">
        <w:rPr>
          <w:rFonts w:cs="Times New Roman"/>
        </w:rPr>
        <w:t xml:space="preserve"> </w:t>
      </w:r>
      <w:ins w:id="287" w:author="Katherine Hayes" w:date="2024-06-28T12:28:00Z">
        <w:r w:rsidR="00EB4373">
          <w:rPr>
            <w:rFonts w:cs="Times New Roman"/>
          </w:rPr>
          <w:t>We ask the following research questions:</w:t>
        </w:r>
      </w:ins>
    </w:p>
    <w:p w14:paraId="777AF29E" w14:textId="7F4440B2" w:rsidR="00EB4373" w:rsidRDefault="00EB4373" w:rsidP="00C81F2F">
      <w:pPr>
        <w:ind w:firstLine="720"/>
        <w:rPr>
          <w:ins w:id="288" w:author="Katherine Hayes" w:date="2024-06-28T12:28:00Z"/>
          <w:rFonts w:cs="Times New Roman"/>
        </w:rPr>
      </w:pPr>
      <w:ins w:id="289" w:author="Katherine Hayes" w:date="2024-06-28T12:28:00Z">
        <w:r>
          <w:rPr>
            <w:rFonts w:cs="Times New Roman"/>
          </w:rPr>
          <w:t>1. How does fuel a</w:t>
        </w:r>
      </w:ins>
      <w:ins w:id="290" w:author="Katherine Hayes" w:date="2024-06-28T15:02:00Z">
        <w:r w:rsidR="00BB5406">
          <w:rPr>
            <w:rFonts w:cs="Times New Roman"/>
          </w:rPr>
          <w:t xml:space="preserve">bundance and arrangement </w:t>
        </w:r>
      </w:ins>
      <w:ins w:id="291" w:author="Katherine Hayes" w:date="2024-06-28T12:28:00Z">
        <w:r>
          <w:rPr>
            <w:rFonts w:cs="Times New Roman"/>
          </w:rPr>
          <w:t xml:space="preserve">differ in burned, reburned, and thrice-burned </w:t>
        </w:r>
      </w:ins>
      <w:ins w:id="292" w:author="Katherine Hayes" w:date="2024-07-04T11:22:00Z">
        <w:r w:rsidR="00E23926">
          <w:rPr>
            <w:rFonts w:cs="Times New Roman"/>
          </w:rPr>
          <w:t>forests</w:t>
        </w:r>
      </w:ins>
      <w:ins w:id="293" w:author="Katherine Hayes" w:date="2024-06-28T12:28:00Z">
        <w:r>
          <w:rPr>
            <w:rFonts w:cs="Times New Roman"/>
          </w:rPr>
          <w:t>?</w:t>
        </w:r>
      </w:ins>
    </w:p>
    <w:p w14:paraId="3C41FDA8" w14:textId="124C8931" w:rsidR="00EB4373" w:rsidRDefault="00EB4373" w:rsidP="00C81F2F">
      <w:pPr>
        <w:ind w:firstLine="720"/>
        <w:rPr>
          <w:ins w:id="294" w:author="Katherine Hayes" w:date="2024-06-28T12:28:00Z"/>
          <w:rFonts w:cs="Times New Roman"/>
        </w:rPr>
      </w:pPr>
      <w:ins w:id="295" w:author="Katherine Hayes" w:date="2024-06-28T12:28:00Z">
        <w:r>
          <w:rPr>
            <w:rFonts w:cs="Times New Roman"/>
          </w:rPr>
          <w:t xml:space="preserve">2. </w:t>
        </w:r>
      </w:ins>
      <w:ins w:id="296" w:author="Katherine Hayes" w:date="2024-07-04T11:22:00Z">
        <w:r w:rsidR="00005D5D">
          <w:rPr>
            <w:rFonts w:cs="Times New Roman"/>
          </w:rPr>
          <w:t>Do differences in fuel abundance and arrangement</w:t>
        </w:r>
      </w:ins>
      <w:ins w:id="297" w:author="Katherine Hayes" w:date="2024-07-04T11:23:00Z">
        <w:r w:rsidR="00005D5D">
          <w:rPr>
            <w:rFonts w:cs="Times New Roman"/>
          </w:rPr>
          <w:t xml:space="preserve"> enable differences in wind</w:t>
        </w:r>
      </w:ins>
      <w:ins w:id="298" w:author="Katherine Hayes" w:date="2024-07-04T13:25:00Z">
        <w:r w:rsidR="00D457F6">
          <w:rPr>
            <w:rFonts w:cs="Times New Roman"/>
          </w:rPr>
          <w:t xml:space="preserve"> </w:t>
        </w:r>
      </w:ins>
      <w:ins w:id="299" w:author="Katherine Hayes" w:date="2024-07-04T11:23:00Z">
        <w:r w:rsidR="00005D5D">
          <w:rPr>
            <w:rFonts w:cs="Times New Roman"/>
          </w:rPr>
          <w:t>flow or windspeed during a potential fire event</w:t>
        </w:r>
      </w:ins>
      <w:ins w:id="300" w:author="Katherine Hayes" w:date="2024-06-28T15:11:00Z">
        <w:r w:rsidR="003633BB">
          <w:rPr>
            <w:rFonts w:cs="Times New Roman"/>
          </w:rPr>
          <w:t>?</w:t>
        </w:r>
      </w:ins>
    </w:p>
    <w:p w14:paraId="6FB59A70" w14:textId="36685DFD" w:rsidR="00EB4373" w:rsidRDefault="00EB4373" w:rsidP="00C81F2F">
      <w:pPr>
        <w:ind w:firstLine="720"/>
        <w:rPr>
          <w:ins w:id="301" w:author="Katherine Hayes" w:date="2024-06-28T12:28:00Z"/>
          <w:rFonts w:cs="Times New Roman"/>
        </w:rPr>
      </w:pPr>
      <w:ins w:id="302" w:author="Katherine Hayes" w:date="2024-06-28T12:28:00Z">
        <w:r>
          <w:rPr>
            <w:rFonts w:cs="Times New Roman"/>
          </w:rPr>
          <w:t xml:space="preserve">3. </w:t>
        </w:r>
      </w:ins>
      <w:ins w:id="303" w:author="Katherine Hayes" w:date="2024-07-04T11:23:00Z">
        <w:r w:rsidR="00005D5D">
          <w:rPr>
            <w:rFonts w:cs="Times New Roman"/>
          </w:rPr>
          <w:t xml:space="preserve">Given patterns of fuel abundance and arrangement in burned and reburned forests, can </w:t>
        </w:r>
      </w:ins>
      <w:ins w:id="304" w:author="Katherine Hayes" w:date="2024-07-04T11:38:00Z">
        <w:r w:rsidR="0076178B">
          <w:rPr>
            <w:rFonts w:cs="Times New Roman"/>
          </w:rPr>
          <w:t>moderate</w:t>
        </w:r>
      </w:ins>
      <w:ins w:id="305" w:author="Katherine Hayes" w:date="2024-07-04T11:23:00Z">
        <w:r w:rsidR="00005D5D">
          <w:rPr>
            <w:rFonts w:cs="Times New Roman"/>
          </w:rPr>
          <w:t xml:space="preserve"> </w:t>
        </w:r>
      </w:ins>
      <w:ins w:id="306" w:author="Katherine Hayes" w:date="2024-07-04T11:24:00Z">
        <w:r w:rsidR="00005D5D">
          <w:rPr>
            <w:rFonts w:cs="Times New Roman"/>
          </w:rPr>
          <w:t>or extreme fire weather conditions sustain crown fire spread</w:t>
        </w:r>
      </w:ins>
      <w:ins w:id="307" w:author="Katherine Hayes" w:date="2024-07-01T14:07:00Z">
        <w:r w:rsidR="00494BB5" w:rsidRPr="00494BB5">
          <w:rPr>
            <w:rFonts w:cs="Times New Roman"/>
          </w:rPr>
          <w:t>? </w:t>
        </w:r>
      </w:ins>
    </w:p>
    <w:p w14:paraId="0C00109E" w14:textId="087AF539" w:rsidR="000E2E4A" w:rsidRPr="001F473C" w:rsidRDefault="00B0049A" w:rsidP="00EB4373">
      <w:pPr>
        <w:ind w:firstLine="720"/>
        <w:rPr>
          <w:rFonts w:cs="Times New Roman"/>
          <w:b/>
        </w:rPr>
      </w:pPr>
      <w:del w:id="308" w:author="Katherine Hayes" w:date="2024-07-04T11:25:00Z">
        <w:r w:rsidRPr="001F473C" w:rsidDel="00005D5D">
          <w:rPr>
            <w:rFonts w:cs="Times New Roman"/>
          </w:rPr>
          <w:delText>In contrast to</w:delText>
        </w:r>
      </w:del>
      <w:ins w:id="309" w:author="Katherine Hayes" w:date="2024-07-04T11:25:00Z">
        <w:r w:rsidR="00005D5D">
          <w:rPr>
            <w:rFonts w:cs="Times New Roman"/>
          </w:rPr>
          <w:t>To build on</w:t>
        </w:r>
      </w:ins>
      <w:r w:rsidRPr="001F473C">
        <w:rPr>
          <w:rFonts w:cs="Times New Roman"/>
        </w:rPr>
        <w:t xml:space="preserve"> previous studies</w:t>
      </w:r>
      <w:del w:id="310" w:author="Katherine Hayes" w:date="2024-07-04T11:25:00Z">
        <w:r w:rsidRPr="001F473C" w:rsidDel="00005D5D">
          <w:rPr>
            <w:rFonts w:cs="Times New Roman"/>
          </w:rPr>
          <w:delText xml:space="preserve"> that</w:delText>
        </w:r>
      </w:del>
      <w:r w:rsidRPr="001F473C">
        <w:rPr>
          <w:rFonts w:cs="Times New Roman"/>
        </w:rPr>
        <w:t xml:space="preserve"> examin</w:t>
      </w:r>
      <w:ins w:id="311" w:author="Katherine Hayes" w:date="2024-07-04T11:25:00Z">
        <w:r w:rsidR="00005D5D">
          <w:rPr>
            <w:rFonts w:cs="Times New Roman"/>
          </w:rPr>
          <w:t>ing</w:t>
        </w:r>
      </w:ins>
      <w:del w:id="312" w:author="Katherine Hayes" w:date="2024-07-04T11:25:00Z">
        <w:r w:rsidRPr="001F473C" w:rsidDel="00005D5D">
          <w:rPr>
            <w:rFonts w:cs="Times New Roman"/>
          </w:rPr>
          <w:delText>e</w:delText>
        </w:r>
      </w:del>
      <w:del w:id="313" w:author="Katherine Hayes" w:date="2024-06-28T15:03:00Z">
        <w:r w:rsidRPr="001F473C" w:rsidDel="00BB5406">
          <w:rPr>
            <w:rFonts w:cs="Times New Roman"/>
          </w:rPr>
          <w:delText>d</w:delText>
        </w:r>
      </w:del>
      <w:r w:rsidRPr="001F473C">
        <w:rPr>
          <w:rFonts w:cs="Times New Roman"/>
        </w:rPr>
        <w:t xml:space="preserve"> </w:t>
      </w:r>
      <w:del w:id="314" w:author="Katherine Hayes" w:date="2024-07-04T11:24:00Z">
        <w:r w:rsidRPr="001F473C" w:rsidDel="00005D5D">
          <w:rPr>
            <w:rFonts w:cs="Times New Roman"/>
          </w:rPr>
          <w:delText>the distribution and abundance of fuel elements</w:delText>
        </w:r>
      </w:del>
      <w:ins w:id="315" w:author="Katherine Hayes" w:date="2024-07-04T11:24:00Z">
        <w:r w:rsidR="00005D5D">
          <w:rPr>
            <w:rFonts w:cs="Times New Roman"/>
          </w:rPr>
          <w:t>fuel characteristics</w:t>
        </w:r>
      </w:ins>
      <w:r w:rsidRPr="001F473C">
        <w:rPr>
          <w:rFonts w:cs="Times New Roman"/>
        </w:rPr>
        <w:t xml:space="preserve"> after a single fire event</w:t>
      </w:r>
      <w:r w:rsidR="00E51954">
        <w:rPr>
          <w:rFonts w:cs="Times New Roman"/>
        </w:rPr>
        <w:fldChar w:fldCharType="begin"/>
      </w:r>
      <w:r w:rsidR="00E51954">
        <w:rPr>
          <w:rFonts w:cs="Times New Roman"/>
        </w:rPr>
        <w:instrText xml:space="preserve"> ADDIN ZOTERO_ITEM CSL_CITATION {"citationID":"z6DKUDh4","properties":{"formattedCitation":"(Boyd et al., 2023; Hammond et al., 2019)","plainCitation":"(Boyd et al., 2023; Hammond et al., 2019)","noteIndex":0},"citationItems":[{"id":4173,"uris":["http://zotero.org/users/10601290/items/EKNDM9ET"],"itemData":{"id":4173,"type":"article-journal","container-title":"Forest Ecology and Management","note":"publisher: Elsevier","page":"121347","source":"Google Scholar","title":"Decadal impacts of wildfire fuel reduction treatments on ecosystem characteristics and fire behavior in alaskan boreal forests","volume":"546","author":[{"family":"Boyd","given":"Melissa A."},{"family":"Walker","given":"Xanthe J."},{"family":"Barnes","given":"Jennifer"},{"family":"Celis","given":"Gerardo"},{"family":"Goetz","given":"Scott J."},{"family":"Johnstone","given":"Jill F."},{"family":"Link","given":"Nicholas T."},{"family":"Melvin","given":"April M."},{"family":"Saperstein","given":"Lisa"},{"family":"Schuur","given":"Edward AG"}],"issued":{"date-parts":[["2023"]]},"citation-key":"Boyd_2023a"}},{"id":1127,"uris":["http://zotero.org/users/10601290/items/5E5VQHX8"],"itemData":{"id":1127,"type":"article-journal","abstract":"Background: Fire has historically been a primary control on succession and vegetation dynamics in boreal systems, although modern changing climate is potentially increasing fire size and frequency. Large, often remote fires necessitate large-scale estimates of fire effects and consequences, often using Landsat satellite-derived dNBR (differenced Normalized Burn Ratio) to estimate burn severity. However, few studies have examined long-term field measures of ecosystem condition in relation to dNBR severity classes in boreal Alaska, USA. The goals of this study were: 1) assess changes in dominant vegetation at plots resampled one and 12 years post fire; 2) use dNBR classes to characterize vegetation and downed woody fuels 12 years post fire; and 3) characterize the relationship between biophysical, topographic, and remotely sensed characteristics (e.g., moss and duff depth, canopy cover, elevation, aspect, dNBR) and understory species assemblages 12 years post fire.\nResults: Understory species richness doubled (from 39 to 73) between 2005 and 2016; some common species increased in cover over time (e.g., Ledum groenlandicum Oeder) while others decreased (e.g., Hylocomium splendens [Hedw.] Schimp.). In 2016, live and dead tree densities, tall shrub cover, and 1- and 100-h woody fuels were significantly different among dNBR classes; moss and duff depth, canopy cover, and spruce seedling density were not. Elevation and aspect significantly influenced tall shrub cover, hardwood sapling density, and downed woody fuel loads. Understory plant communities differed between unburned and all burn classes, as well as between low and high dNBR severity. Ordination analysis showed that overstory (e.g., live tree density), understory (e.g., moss depth, woody fuel loading), and site (elevation, aspect, dNBR) significantly influences understory species assemblages.\nConclusion: Remeasured sites (sampled one and 12 years post fire) showed recruitment of new understory species and differing, diverse responses to burning by several common plant species. In 2016, low-severity burned sites had generally the highest woody fuel loading, which may increase risk of repeated surface burning, although the reduction in live tree density would still result in decreased fire risk and behavior. Understory community composition correlated with multiple biotic and abiotic factors, including moss depth, canopy cover, elevation, aspect, and dNBR. Overall, our findings can improve landscape-level predictions of ecosystem condition following fire based on dNBR.","container-title":"Fire Ecology","DOI":"10.1186/s42408-019-0049-5","ISSN":"1933-9747","issue":"1","journalAbbreviation":"fire ecol","language":"en","page":"32","source":"DOI.org (Crossref)","title":"Boreal forest vegetation and fuel conditions 12 years after the 2004 Taylor Complex fires in Alaska, USA","volume":"15","author":[{"family":"Hammond","given":"Darcy H."},{"family":"Strand","given":"Eva K."},{"family":"Hudak","given":"Andrew T."},{"family":"Newingham","given":"Beth A."}],"issued":{"date-parts":[["2019",12]]},"citation-key":"Hammond_2019"}}],"schema":"https://github.com/citation-style-language/schema/raw/master/csl-citation.json"} </w:instrText>
      </w:r>
      <w:r w:rsidR="00E51954">
        <w:rPr>
          <w:rFonts w:cs="Times New Roman"/>
        </w:rPr>
        <w:fldChar w:fldCharType="separate"/>
      </w:r>
      <w:r w:rsidR="00E51954">
        <w:rPr>
          <w:rFonts w:cs="Times New Roman"/>
        </w:rPr>
        <w:t>(Boyd et al., 2023; Hammond et al., 2019)</w:t>
      </w:r>
      <w:r w:rsidR="00E51954">
        <w:rPr>
          <w:rFonts w:cs="Times New Roman"/>
        </w:rPr>
        <w:fldChar w:fldCharType="end"/>
      </w:r>
      <w:ins w:id="316" w:author="Katherine Hayes" w:date="2024-08-13T12:35:00Z">
        <w:r w:rsidR="00E51954">
          <w:rPr>
            <w:rFonts w:cs="Times New Roman"/>
          </w:rPr>
          <w:t xml:space="preserve">, </w:t>
        </w:r>
      </w:ins>
      <w:del w:id="317" w:author="Katherine Hayes" w:date="2024-08-13T12:35:00Z">
        <w:r w:rsidRPr="00005D5D" w:rsidDel="00E51954">
          <w:rPr>
            <w:rFonts w:cs="Times New Roman"/>
            <w:highlight w:val="yellow"/>
            <w:rPrChange w:id="318" w:author="Katherine Hayes" w:date="2024-07-04T11:24:00Z">
              <w:rPr>
                <w:rFonts w:cs="Times New Roman"/>
              </w:rPr>
            </w:rPrChange>
          </w:rPr>
          <w:delText>,</w:delText>
        </w:r>
        <w:r w:rsidRPr="001F473C" w:rsidDel="00E51954">
          <w:rPr>
            <w:rFonts w:cs="Times New Roman"/>
          </w:rPr>
          <w:delText xml:space="preserve"> </w:delText>
        </w:r>
      </w:del>
      <w:r w:rsidRPr="001F473C">
        <w:rPr>
          <w:rFonts w:cs="Times New Roman"/>
        </w:rPr>
        <w:t>here we assess</w:t>
      </w:r>
      <w:del w:id="319" w:author="Katherine Hayes" w:date="2024-06-28T15:03:00Z">
        <w:r w:rsidRPr="001F473C" w:rsidDel="00BB5406">
          <w:rPr>
            <w:rFonts w:cs="Times New Roman"/>
          </w:rPr>
          <w:delText>ed</w:delText>
        </w:r>
      </w:del>
      <w:r w:rsidRPr="001F473C">
        <w:rPr>
          <w:rFonts w:cs="Times New Roman"/>
        </w:rPr>
        <w:t xml:space="preserve"> fuel </w:t>
      </w:r>
      <w:del w:id="320" w:author="Katherine Hayes" w:date="2024-07-04T11:24:00Z">
        <w:r w:rsidRPr="001F473C" w:rsidDel="00005D5D">
          <w:rPr>
            <w:rFonts w:cs="Times New Roman"/>
          </w:rPr>
          <w:delText xml:space="preserve">characteristics </w:delText>
        </w:r>
      </w:del>
      <w:ins w:id="321" w:author="Katherine Hayes" w:date="2024-07-04T11:24:00Z">
        <w:r w:rsidR="00005D5D">
          <w:rPr>
            <w:rFonts w:cs="Times New Roman"/>
          </w:rPr>
          <w:t>abundance and arrangement</w:t>
        </w:r>
        <w:r w:rsidR="00005D5D" w:rsidRPr="001F473C">
          <w:rPr>
            <w:rFonts w:cs="Times New Roman"/>
          </w:rPr>
          <w:t xml:space="preserve"> </w:t>
        </w:r>
      </w:ins>
      <w:r w:rsidRPr="001F473C">
        <w:rPr>
          <w:rFonts w:cs="Times New Roman"/>
        </w:rPr>
        <w:t xml:space="preserve">in boreal </w:t>
      </w:r>
      <w:del w:id="322" w:author="Katherine Hayes" w:date="2024-07-04T13:37:00Z">
        <w:r w:rsidRPr="001F473C" w:rsidDel="006175C9">
          <w:rPr>
            <w:rFonts w:cs="Times New Roman"/>
          </w:rPr>
          <w:lastRenderedPageBreak/>
          <w:delText xml:space="preserve">stands </w:delText>
        </w:r>
      </w:del>
      <w:ins w:id="323" w:author="Katherine Hayes" w:date="2024-07-04T13:37:00Z">
        <w:r w:rsidR="006175C9">
          <w:rPr>
            <w:rFonts w:cs="Times New Roman"/>
          </w:rPr>
          <w:t>forests</w:t>
        </w:r>
        <w:r w:rsidR="006175C9" w:rsidRPr="001F473C">
          <w:rPr>
            <w:rFonts w:cs="Times New Roman"/>
          </w:rPr>
          <w:t xml:space="preserve"> </w:t>
        </w:r>
      </w:ins>
      <w:r w:rsidRPr="001F473C">
        <w:rPr>
          <w:rFonts w:cs="Times New Roman"/>
        </w:rPr>
        <w:t>that have experienced one to three short-interval sequential fires.</w:t>
      </w:r>
      <w:r w:rsidR="000E2E4A" w:rsidRPr="001F473C">
        <w:rPr>
          <w:rFonts w:cs="Times New Roman"/>
        </w:rPr>
        <w:t xml:space="preserve"> </w:t>
      </w:r>
      <w:sdt>
        <w:sdtPr>
          <w:rPr>
            <w:rFonts w:cs="Times New Roman"/>
          </w:rPr>
          <w:tag w:val="goog_rdk_11"/>
          <w:id w:val="-240257643"/>
        </w:sdtPr>
        <w:sdtContent/>
      </w:sdt>
      <w:r w:rsidRPr="001F473C">
        <w:rPr>
          <w:rFonts w:cs="Times New Roman"/>
        </w:rPr>
        <w:t xml:space="preserve">We hypothesize that fuel </w:t>
      </w:r>
      <w:del w:id="324" w:author="Katherine Hayes" w:date="2024-07-04T11:25:00Z">
        <w:r w:rsidRPr="001F473C" w:rsidDel="00005D5D">
          <w:rPr>
            <w:rFonts w:cs="Times New Roman"/>
          </w:rPr>
          <w:delText xml:space="preserve">connectivity and </w:delText>
        </w:r>
      </w:del>
      <w:r w:rsidRPr="001F473C">
        <w:rPr>
          <w:rFonts w:cs="Times New Roman"/>
        </w:rPr>
        <w:t xml:space="preserve">abundance </w:t>
      </w:r>
      <w:ins w:id="325" w:author="Katherine Hayes" w:date="2024-07-04T11:25:00Z">
        <w:r w:rsidR="00005D5D">
          <w:rPr>
            <w:rFonts w:cs="Times New Roman"/>
          </w:rPr>
          <w:t xml:space="preserve">and connectivity </w:t>
        </w:r>
      </w:ins>
      <w:r w:rsidRPr="001F473C">
        <w:rPr>
          <w:rFonts w:cs="Times New Roman"/>
        </w:rPr>
        <w:t xml:space="preserve">will initially increase with additional fires </w:t>
      </w:r>
      <w:ins w:id="326" w:author="Katherine Hayes" w:date="2024-07-04T11:25:00Z">
        <w:r w:rsidR="00005D5D">
          <w:rPr>
            <w:rFonts w:cs="Times New Roman"/>
          </w:rPr>
          <w:t xml:space="preserve">via differences in arrangement </w:t>
        </w:r>
      </w:ins>
      <w:r w:rsidRPr="001F473C">
        <w:rPr>
          <w:rFonts w:cs="Times New Roman"/>
        </w:rPr>
        <w:t>but decrease after three short-interval fires as reburns continue to consume fuel.</w:t>
      </w:r>
      <w:r w:rsidR="000E2E4A" w:rsidRPr="001F473C">
        <w:rPr>
          <w:rFonts w:cs="Times New Roman"/>
        </w:rPr>
        <w:t xml:space="preserve"> </w:t>
      </w:r>
      <w:r w:rsidRPr="001F473C">
        <w:rPr>
          <w:rFonts w:cs="Times New Roman"/>
        </w:rPr>
        <w:t xml:space="preserve">In addition, we </w:t>
      </w:r>
      <w:ins w:id="327" w:author="Katherine Hayes" w:date="2024-07-04T11:27:00Z">
        <w:r w:rsidR="00005D5D">
          <w:rPr>
            <w:rFonts w:cs="Times New Roman"/>
          </w:rPr>
          <w:t>hypothesize</w:t>
        </w:r>
      </w:ins>
      <w:del w:id="328" w:author="Katherine Hayes" w:date="2024-07-04T11:25:00Z">
        <w:r w:rsidRPr="001F473C" w:rsidDel="00005D5D">
          <w:rPr>
            <w:rFonts w:cs="Times New Roman"/>
          </w:rPr>
          <w:delText>expect</w:delText>
        </w:r>
      </w:del>
      <w:r w:rsidRPr="001F473C">
        <w:rPr>
          <w:rFonts w:cs="Times New Roman"/>
        </w:rPr>
        <w:t xml:space="preserve"> that</w:t>
      </w:r>
      <w:ins w:id="329" w:author="Katherine Hayes" w:date="2024-07-04T11:26:00Z">
        <w:r w:rsidR="00005D5D">
          <w:rPr>
            <w:rFonts w:cs="Times New Roman"/>
          </w:rPr>
          <w:t xml:space="preserve"> shifts in fuel arrangement produced by shifts in forest regeneration will increas</w:t>
        </w:r>
      </w:ins>
      <w:ins w:id="330" w:author="Katherine Hayes" w:date="2024-07-04T11:27:00Z">
        <w:r w:rsidR="00005D5D">
          <w:rPr>
            <w:rFonts w:cs="Times New Roman"/>
          </w:rPr>
          <w:t>e wind speed and change</w:t>
        </w:r>
      </w:ins>
      <w:r w:rsidRPr="001F473C">
        <w:rPr>
          <w:rFonts w:cs="Times New Roman"/>
        </w:rPr>
        <w:t xml:space="preserve"> </w:t>
      </w:r>
      <w:del w:id="331" w:author="Katherine Hayes" w:date="2024-07-04T11:26:00Z">
        <w:r w:rsidRPr="001F473C" w:rsidDel="00005D5D">
          <w:rPr>
            <w:rFonts w:cs="Times New Roman"/>
          </w:rPr>
          <w:delText>potential fire behavior</w:delText>
        </w:r>
      </w:del>
      <w:ins w:id="332" w:author="Katherine Hayes" w:date="2024-07-04T11:26:00Z">
        <w:r w:rsidR="00005D5D">
          <w:rPr>
            <w:rFonts w:cs="Times New Roman"/>
          </w:rPr>
          <w:t xml:space="preserve">patterns of wind flow </w:t>
        </w:r>
      </w:ins>
      <w:ins w:id="333" w:author="Katherine Hayes" w:date="2024-07-04T11:27:00Z">
        <w:r w:rsidR="00005D5D">
          <w:rPr>
            <w:rFonts w:cs="Times New Roman"/>
          </w:rPr>
          <w:t>through reburned forests</w:t>
        </w:r>
      </w:ins>
      <w:del w:id="334" w:author="Katherine Hayes" w:date="2024-07-04T11:27:00Z">
        <w:r w:rsidRPr="001F473C" w:rsidDel="00005D5D">
          <w:rPr>
            <w:rFonts w:cs="Times New Roman"/>
          </w:rPr>
          <w:delText xml:space="preserve"> may increase as a result of </w:delText>
        </w:r>
      </w:del>
      <w:del w:id="335" w:author="Katherine Hayes" w:date="2024-07-04T11:26:00Z">
        <w:r w:rsidRPr="001F473C" w:rsidDel="00005D5D">
          <w:rPr>
            <w:rFonts w:cs="Times New Roman"/>
          </w:rPr>
          <w:delText>successive reburns and community type changes</w:delText>
        </w:r>
      </w:del>
      <w:del w:id="336" w:author="Katherine Hayes" w:date="2024-07-04T11:27:00Z">
        <w:r w:rsidRPr="001F473C" w:rsidDel="00005D5D">
          <w:rPr>
            <w:rFonts w:cs="Times New Roman"/>
          </w:rPr>
          <w:delText xml:space="preserve">, given the difference in </w:delText>
        </w:r>
        <w:r w:rsidR="004747E5" w:rsidRPr="001F473C" w:rsidDel="00005D5D">
          <w:rPr>
            <w:rFonts w:cs="Times New Roman"/>
          </w:rPr>
          <w:delText xml:space="preserve">forest </w:delText>
        </w:r>
        <w:r w:rsidRPr="001F473C" w:rsidDel="00005D5D">
          <w:rPr>
            <w:rFonts w:cs="Times New Roman"/>
          </w:rPr>
          <w:delText>structure created by different dominating vegetation</w:delText>
        </w:r>
      </w:del>
      <w:r w:rsidRPr="001F473C">
        <w:rPr>
          <w:rFonts w:cs="Times New Roman"/>
        </w:rPr>
        <w:t>.</w:t>
      </w:r>
      <w:r w:rsidR="000E2E4A" w:rsidRPr="001F473C">
        <w:rPr>
          <w:rFonts w:cs="Times New Roman"/>
        </w:rPr>
        <w:t xml:space="preserve"> </w:t>
      </w:r>
      <w:r w:rsidRPr="001F473C">
        <w:rPr>
          <w:rFonts w:cs="Times New Roman"/>
        </w:rPr>
        <w:t>Finally, we predict</w:t>
      </w:r>
      <w:del w:id="337" w:author="Katherine Hayes" w:date="2024-06-28T15:03:00Z">
        <w:r w:rsidRPr="001F473C" w:rsidDel="00BB5406">
          <w:rPr>
            <w:rFonts w:cs="Times New Roman"/>
          </w:rPr>
          <w:delText>ed</w:delText>
        </w:r>
      </w:del>
      <w:r w:rsidRPr="001F473C">
        <w:rPr>
          <w:rFonts w:cs="Times New Roman"/>
        </w:rPr>
        <w:t xml:space="preserve"> that extreme fire weather conditions (high winds and low fuel moisture) may</w:t>
      </w:r>
      <w:ins w:id="338" w:author="Katherine Hayes" w:date="2024-07-04T11:27:00Z">
        <w:r w:rsidR="00005D5D">
          <w:rPr>
            <w:rFonts w:cs="Times New Roman"/>
          </w:rPr>
          <w:t xml:space="preserve"> enable sustained crown fire spread</w:t>
        </w:r>
      </w:ins>
      <w:del w:id="339" w:author="Katherine Hayes" w:date="2024-07-04T11:27:00Z">
        <w:r w:rsidRPr="001F473C" w:rsidDel="00005D5D">
          <w:rPr>
            <w:rFonts w:cs="Times New Roman"/>
          </w:rPr>
          <w:delText xml:space="preserve"> produce novel potential fire behavior</w:delText>
        </w:r>
      </w:del>
      <w:r w:rsidRPr="001F473C">
        <w:rPr>
          <w:rFonts w:cs="Times New Roman"/>
        </w:rPr>
        <w:t xml:space="preserve"> in reburned </w:t>
      </w:r>
      <w:del w:id="340" w:author="Katherine Hayes" w:date="2024-07-04T13:37:00Z">
        <w:r w:rsidRPr="001F473C" w:rsidDel="006175C9">
          <w:rPr>
            <w:rFonts w:cs="Times New Roman"/>
          </w:rPr>
          <w:delText>stands</w:delText>
        </w:r>
      </w:del>
      <w:ins w:id="341" w:author="Katherine Hayes" w:date="2024-07-04T13:37:00Z">
        <w:r w:rsidR="006175C9">
          <w:rPr>
            <w:rFonts w:cs="Times New Roman"/>
          </w:rPr>
          <w:t>forests</w:t>
        </w:r>
      </w:ins>
      <w:r w:rsidRPr="001F473C">
        <w:rPr>
          <w:rFonts w:cs="Times New Roman"/>
        </w:rPr>
        <w:t>, potentially overwhelming</w:t>
      </w:r>
      <w:r w:rsidR="004747E5" w:rsidRPr="001F473C">
        <w:rPr>
          <w:rFonts w:cs="Times New Roman"/>
        </w:rPr>
        <w:t xml:space="preserve"> fuel</w:t>
      </w:r>
      <w:r w:rsidRPr="001F473C">
        <w:rPr>
          <w:rFonts w:cs="Times New Roman"/>
        </w:rPr>
        <w:t xml:space="preserve"> constraints (i.e., connectivity or abundance)</w:t>
      </w:r>
      <w:ins w:id="342" w:author="Katherine Hayes" w:date="2024-08-13T12:38:00Z">
        <w:r w:rsidR="00B91684">
          <w:rPr>
            <w:rFonts w:cs="Times New Roman"/>
          </w:rPr>
          <w:t>.</w:t>
        </w:r>
      </w:ins>
      <w:del w:id="343" w:author="Katherine Hayes" w:date="2024-08-13T12:38:00Z">
        <w:r w:rsidRPr="001F473C" w:rsidDel="00B91684">
          <w:rPr>
            <w:rFonts w:cs="Times New Roman"/>
          </w:rPr>
          <w:delText xml:space="preserve"> to burn </w:delText>
        </w:r>
      </w:del>
      <w:del w:id="344" w:author="Katherine Hayes" w:date="2024-07-04T13:37:00Z">
        <w:r w:rsidRPr="001F473C" w:rsidDel="006175C9">
          <w:rPr>
            <w:rFonts w:cs="Times New Roman"/>
          </w:rPr>
          <w:delText xml:space="preserve">stands </w:delText>
        </w:r>
      </w:del>
      <w:del w:id="345" w:author="Katherine Hayes" w:date="2024-08-13T12:38:00Z">
        <w:r w:rsidRPr="001F473C" w:rsidDel="00B91684">
          <w:rPr>
            <w:rFonts w:cs="Times New Roman"/>
          </w:rPr>
          <w:delText>that would not burn otherwise.</w:delText>
        </w:r>
        <w:r w:rsidR="000E2E4A" w:rsidRPr="001F473C" w:rsidDel="00B91684">
          <w:rPr>
            <w:rFonts w:cs="Times New Roman"/>
          </w:rPr>
          <w:delText xml:space="preserve"> </w:delText>
        </w:r>
      </w:del>
    </w:p>
    <w:p w14:paraId="00000015" w14:textId="1085F075" w:rsidR="00FD1B39" w:rsidRPr="001F473C" w:rsidRDefault="0072401A" w:rsidP="00670566">
      <w:pPr>
        <w:pStyle w:val="Heading2"/>
      </w:pPr>
      <w:r w:rsidRPr="001F473C">
        <w:t xml:space="preserve">2. </w:t>
      </w:r>
      <w:sdt>
        <w:sdtPr>
          <w:tag w:val="goog_rdk_12"/>
          <w:id w:val="-2028870424"/>
        </w:sdtPr>
        <w:sdtContent/>
      </w:sdt>
      <w:r w:rsidRPr="001F473C">
        <w:t xml:space="preserve">Materials and </w:t>
      </w:r>
      <w:r w:rsidR="002525A6" w:rsidRPr="001F473C">
        <w:t>Methods</w:t>
      </w:r>
    </w:p>
    <w:p w14:paraId="00000016" w14:textId="79FB660A" w:rsidR="00FD1B39" w:rsidRPr="001F473C" w:rsidRDefault="0072401A" w:rsidP="00384D2A">
      <w:pPr>
        <w:pStyle w:val="Heading3"/>
      </w:pPr>
      <w:bookmarkStart w:id="346" w:name="_heading=h.ytacy9q4d9bn" w:colFirst="0" w:colLast="0"/>
      <w:bookmarkEnd w:id="346"/>
      <w:r w:rsidRPr="001F473C">
        <w:t xml:space="preserve">2.1 </w:t>
      </w:r>
      <w:r w:rsidR="002525A6" w:rsidRPr="001F473C">
        <w:t>Study Area</w:t>
      </w:r>
    </w:p>
    <w:p w14:paraId="00000018" w14:textId="2CADC37A" w:rsidR="00FD1B39" w:rsidRPr="001F473C" w:rsidRDefault="00B0049A" w:rsidP="00483C9A">
      <w:pPr>
        <w:ind w:firstLine="720"/>
        <w:rPr>
          <w:rFonts w:cs="Times New Roman"/>
        </w:rPr>
      </w:pPr>
      <w:r w:rsidRPr="001F473C">
        <w:rPr>
          <w:rFonts w:cs="Times New Roman"/>
        </w:rPr>
        <w:t xml:space="preserve">To investigate how reburns alter </w:t>
      </w:r>
      <w:del w:id="347" w:author="Katherine Hayes" w:date="2024-07-04T11:28:00Z">
        <w:r w:rsidRPr="001F473C" w:rsidDel="009535F1">
          <w:rPr>
            <w:rFonts w:cs="Times New Roman"/>
          </w:rPr>
          <w:delText>the spatial distribution of fuel</w:delText>
        </w:r>
      </w:del>
      <w:ins w:id="348" w:author="Katherine Hayes" w:date="2024-07-04T11:28:00Z">
        <w:r w:rsidR="009535F1">
          <w:rPr>
            <w:rFonts w:cs="Times New Roman"/>
          </w:rPr>
          <w:t>fuel characteristics</w:t>
        </w:r>
      </w:ins>
      <w:r w:rsidRPr="001F473C">
        <w:rPr>
          <w:rFonts w:cs="Times New Roman"/>
        </w:rPr>
        <w:t xml:space="preserve">, we sampled spatial patterns of fuel abundance and </w:t>
      </w:r>
      <w:del w:id="349" w:author="Katherine Hayes" w:date="2024-07-04T11:28:00Z">
        <w:r w:rsidRPr="001F473C" w:rsidDel="009535F1">
          <w:rPr>
            <w:rFonts w:cs="Times New Roman"/>
          </w:rPr>
          <w:delText xml:space="preserve">distribution </w:delText>
        </w:r>
      </w:del>
      <w:ins w:id="350" w:author="Katherine Hayes" w:date="2024-07-04T11:28:00Z">
        <w:r w:rsidR="009535F1">
          <w:rPr>
            <w:rFonts w:cs="Times New Roman"/>
          </w:rPr>
          <w:t>arrangement</w:t>
        </w:r>
        <w:r w:rsidR="009535F1" w:rsidRPr="001F473C">
          <w:rPr>
            <w:rFonts w:cs="Times New Roman"/>
          </w:rPr>
          <w:t xml:space="preserve"> </w:t>
        </w:r>
      </w:ins>
      <w:r w:rsidRPr="001F473C">
        <w:rPr>
          <w:rFonts w:cs="Times New Roman"/>
        </w:rPr>
        <w:t>at two locations in Interior Alaska.</w:t>
      </w:r>
      <w:r w:rsidR="002525A6" w:rsidRPr="001F473C">
        <w:rPr>
          <w:rFonts w:cs="Times New Roman"/>
        </w:rPr>
        <w:t xml:space="preserve"> </w:t>
      </w:r>
      <w:r w:rsidRPr="001F473C">
        <w:rPr>
          <w:rFonts w:cs="Times New Roman"/>
        </w:rPr>
        <w:t xml:space="preserve">Each </w:t>
      </w:r>
      <w:ins w:id="351" w:author="Katherine Hayes" w:date="2024-08-13T12:38:00Z">
        <w:r w:rsidR="00B91684">
          <w:rPr>
            <w:rFonts w:cs="Times New Roman"/>
          </w:rPr>
          <w:t>location</w:t>
        </w:r>
      </w:ins>
      <w:del w:id="352" w:author="Katherine Hayes" w:date="2024-08-13T12:38:00Z">
        <w:r w:rsidRPr="001F473C" w:rsidDel="00B91684">
          <w:rPr>
            <w:rFonts w:cs="Times New Roman"/>
          </w:rPr>
          <w:delText>site</w:delText>
        </w:r>
      </w:del>
      <w:r w:rsidRPr="001F473C">
        <w:rPr>
          <w:rFonts w:cs="Times New Roman"/>
        </w:rPr>
        <w:t xml:space="preserve"> experienced 1-3 fires within &gt;30-year intervals</w:t>
      </w:r>
      <w:ins w:id="353" w:author="Katherine Hayes" w:date="2024-08-13T12:38:00Z">
        <w:r w:rsidR="00B91684">
          <w:rPr>
            <w:rFonts w:cs="Times New Roman"/>
          </w:rPr>
          <w:t>. Across</w:t>
        </w:r>
      </w:ins>
      <w:del w:id="354" w:author="Katherine Hayes" w:date="2024-08-13T12:38:00Z">
        <w:r w:rsidRPr="001F473C" w:rsidDel="00B91684">
          <w:rPr>
            <w:rFonts w:cs="Times New Roman"/>
          </w:rPr>
          <w:delText>,</w:delText>
        </w:r>
      </w:del>
      <w:r w:rsidRPr="001F473C">
        <w:rPr>
          <w:rFonts w:cs="Times New Roman"/>
        </w:rPr>
        <w:t xml:space="preserve"> </w:t>
      </w:r>
      <w:del w:id="355" w:author="Katherine Hayes" w:date="2024-08-13T12:38:00Z">
        <w:r w:rsidRPr="001F473C" w:rsidDel="00B91684">
          <w:rPr>
            <w:rFonts w:cs="Times New Roman"/>
          </w:rPr>
          <w:delText xml:space="preserve">and between </w:delText>
        </w:r>
      </w:del>
      <w:r w:rsidRPr="001F473C">
        <w:rPr>
          <w:rFonts w:cs="Times New Roman"/>
        </w:rPr>
        <w:t xml:space="preserve">both locations, </w:t>
      </w:r>
      <w:ins w:id="356" w:author="Katherine Hayes" w:date="2024-08-13T12:38:00Z">
        <w:r w:rsidR="00B91684">
          <w:rPr>
            <w:rFonts w:cs="Times New Roman"/>
          </w:rPr>
          <w:t xml:space="preserve">we </w:t>
        </w:r>
      </w:ins>
      <w:ins w:id="357" w:author="Katherine Hayes" w:date="2024-08-13T12:39:00Z">
        <w:r w:rsidR="00B91684">
          <w:rPr>
            <w:rFonts w:cs="Times New Roman"/>
          </w:rPr>
          <w:t xml:space="preserve">randomly established </w:t>
        </w:r>
      </w:ins>
      <w:r w:rsidRPr="001F473C">
        <w:rPr>
          <w:rFonts w:cs="Times New Roman"/>
        </w:rPr>
        <w:t xml:space="preserve">42 plots </w:t>
      </w:r>
      <w:ins w:id="358" w:author="Katherine Hayes" w:date="2023-12-11T15:05:00Z">
        <w:r w:rsidR="00B81125">
          <w:rPr>
            <w:rFonts w:cs="Times New Roman"/>
          </w:rPr>
          <w:t xml:space="preserve">(each </w:t>
        </w:r>
        <w:r w:rsidR="00B81125" w:rsidRPr="001F473C">
          <w:rPr>
            <w:rFonts w:cs="Times New Roman"/>
          </w:rPr>
          <w:t>20m-by-20m</w:t>
        </w:r>
        <w:r w:rsidR="00B81125">
          <w:rPr>
            <w:rFonts w:cs="Times New Roman"/>
          </w:rPr>
          <w:t>)</w:t>
        </w:r>
      </w:ins>
      <w:ins w:id="359" w:author="Katherine Hayes" w:date="2023-12-11T15:07:00Z">
        <w:r w:rsidR="00B81125">
          <w:rPr>
            <w:rFonts w:cs="Times New Roman"/>
          </w:rPr>
          <w:t xml:space="preserve"> </w:t>
        </w:r>
      </w:ins>
      <w:del w:id="360" w:author="Katherine Hayes" w:date="2024-08-13T12:39:00Z">
        <w:r w:rsidRPr="001F473C" w:rsidDel="00B91684">
          <w:rPr>
            <w:rFonts w:cs="Times New Roman"/>
          </w:rPr>
          <w:delText xml:space="preserve">were randomly established </w:delText>
        </w:r>
      </w:del>
      <w:r w:rsidRPr="001F473C">
        <w:rPr>
          <w:rFonts w:cs="Times New Roman"/>
        </w:rPr>
        <w:t xml:space="preserve">within burn perimeters </w:t>
      </w:r>
      <w:ins w:id="361" w:author="Katherine Hayes" w:date="2024-08-13T12:39:00Z">
        <w:r w:rsidR="00B91684">
          <w:rPr>
            <w:rFonts w:cs="Times New Roman"/>
          </w:rPr>
          <w:t xml:space="preserve">a minimum of </w:t>
        </w:r>
      </w:ins>
      <w:r w:rsidRPr="001F473C">
        <w:rPr>
          <w:rFonts w:cs="Times New Roman"/>
        </w:rPr>
        <w:t xml:space="preserve">100m apart and a minimum of 50 m from roads. </w:t>
      </w:r>
      <w:ins w:id="362" w:author="Katherine Hayes" w:date="2024-08-13T12:39:00Z">
        <w:r w:rsidR="00B91684">
          <w:rPr>
            <w:rFonts w:cs="Times New Roman"/>
          </w:rPr>
          <w:t>We also established e</w:t>
        </w:r>
      </w:ins>
      <w:del w:id="363" w:author="Katherine Hayes" w:date="2024-08-13T12:39:00Z">
        <w:r w:rsidRPr="001F473C" w:rsidDel="00B91684">
          <w:rPr>
            <w:rFonts w:cs="Times New Roman"/>
          </w:rPr>
          <w:delText>E</w:delText>
        </w:r>
      </w:del>
      <w:r w:rsidRPr="001F473C">
        <w:rPr>
          <w:rFonts w:cs="Times New Roman"/>
        </w:rPr>
        <w:t xml:space="preserve">ight additional plots </w:t>
      </w:r>
      <w:del w:id="364" w:author="Katherine Hayes" w:date="2024-08-13T12:39:00Z">
        <w:r w:rsidRPr="001F473C" w:rsidDel="00B91684">
          <w:rPr>
            <w:rFonts w:cs="Times New Roman"/>
          </w:rPr>
          <w:delText xml:space="preserve">were established </w:delText>
        </w:r>
      </w:del>
      <w:r w:rsidRPr="001F473C">
        <w:rPr>
          <w:rFonts w:cs="Times New Roman"/>
        </w:rPr>
        <w:t xml:space="preserve">in the </w:t>
      </w:r>
      <w:ins w:id="365" w:author="Katherine Hayes" w:date="2024-08-13T12:39:00Z">
        <w:r w:rsidR="00B91684">
          <w:rPr>
            <w:rFonts w:cs="Times New Roman"/>
          </w:rPr>
          <w:t xml:space="preserve">surrounding </w:t>
        </w:r>
      </w:ins>
      <w:r w:rsidRPr="001F473C">
        <w:rPr>
          <w:rFonts w:cs="Times New Roman"/>
        </w:rPr>
        <w:t>unburned</w:t>
      </w:r>
      <w:ins w:id="366" w:author="Katherine Hayes" w:date="2024-08-13T12:39:00Z">
        <w:r w:rsidR="00B91684">
          <w:rPr>
            <w:rFonts w:cs="Times New Roman"/>
          </w:rPr>
          <w:t xml:space="preserve"> forest</w:t>
        </w:r>
      </w:ins>
      <w:del w:id="367" w:author="Katherine Hayes" w:date="2024-08-13T12:39:00Z">
        <w:r w:rsidRPr="001F473C" w:rsidDel="00B91684">
          <w:rPr>
            <w:rFonts w:cs="Times New Roman"/>
          </w:rPr>
          <w:delText xml:space="preserve"> perimeters</w:delText>
        </w:r>
      </w:del>
      <w:r w:rsidRPr="001F473C">
        <w:rPr>
          <w:rFonts w:cs="Times New Roman"/>
        </w:rPr>
        <w:t xml:space="preserve"> as references for the assumed prefire conditions</w:t>
      </w:r>
      <w:ins w:id="368" w:author="Katherine Hayes" w:date="2023-12-11T15:04:00Z">
        <w:r w:rsidR="00B81125">
          <w:rPr>
            <w:rFonts w:cs="Times New Roman"/>
          </w:rPr>
          <w:t>, for a total of 50 plots</w:t>
        </w:r>
      </w:ins>
      <w:r w:rsidRPr="001F473C">
        <w:rPr>
          <w:rFonts w:cs="Times New Roman"/>
        </w:rPr>
        <w:t>.</w:t>
      </w:r>
      <w:r w:rsidR="002525A6" w:rsidRPr="001F473C">
        <w:rPr>
          <w:rFonts w:cs="Times New Roman"/>
        </w:rPr>
        <w:t xml:space="preserve"> </w:t>
      </w:r>
      <w:ins w:id="369" w:author="Katherine Hayes" w:date="2024-08-13T12:39:00Z">
        <w:r w:rsidR="00B91684">
          <w:rPr>
            <w:rFonts w:cs="Times New Roman"/>
          </w:rPr>
          <w:t>Using tree cores, we checked burned and reburned plots for t</w:t>
        </w:r>
      </w:ins>
      <w:ins w:id="370" w:author="Katherine Hayes" w:date="2024-08-13T12:40:00Z">
        <w:r w:rsidR="00B91684">
          <w:rPr>
            <w:rFonts w:cs="Times New Roman"/>
          </w:rPr>
          <w:t xml:space="preserve">rees that may have survived individual fire events, and found none, indicating fires in both locations led to full canopy mortality. </w:t>
        </w:r>
      </w:ins>
    </w:p>
    <w:p w14:paraId="00000019" w14:textId="19DF65AE" w:rsidR="00FD1B39" w:rsidRPr="001F473C" w:rsidRDefault="0072401A" w:rsidP="00384D2A">
      <w:pPr>
        <w:pStyle w:val="Heading3"/>
      </w:pPr>
      <w:bookmarkStart w:id="371" w:name="_heading=h.qso6pelaa3zp" w:colFirst="0" w:colLast="0"/>
      <w:bookmarkEnd w:id="371"/>
      <w:r w:rsidRPr="001F473C">
        <w:t xml:space="preserve">2.2 </w:t>
      </w:r>
      <w:r w:rsidR="002525A6" w:rsidRPr="001F473C">
        <w:t>Field Sampling</w:t>
      </w:r>
    </w:p>
    <w:p w14:paraId="0000001C" w14:textId="616E8AC4" w:rsidR="00FD1B39" w:rsidRPr="001F473C" w:rsidRDefault="00AF17D5" w:rsidP="00AF17D5">
      <w:pPr>
        <w:ind w:firstLine="720"/>
        <w:rPr>
          <w:rFonts w:cs="Times New Roman"/>
          <w:color w:val="000000"/>
        </w:rPr>
      </w:pPr>
      <w:r w:rsidRPr="001F473C">
        <w:rPr>
          <w:rFonts w:cs="Times New Roman"/>
        </w:rPr>
        <w:t>To quantify fuel abundance</w:t>
      </w:r>
      <w:ins w:id="372" w:author="Katherine Hayes" w:date="2024-08-13T12:40:00Z">
        <w:r w:rsidR="00B91684">
          <w:rPr>
            <w:rFonts w:cs="Times New Roman"/>
          </w:rPr>
          <w:t xml:space="preserve">, </w:t>
        </w:r>
      </w:ins>
      <w:del w:id="373" w:author="Katherine Hayes" w:date="2024-08-13T12:40:00Z">
        <w:r w:rsidRPr="001F473C" w:rsidDel="00B91684">
          <w:rPr>
            <w:rFonts w:cs="Times New Roman"/>
          </w:rPr>
          <w:delText xml:space="preserve"> in reburns, </w:delText>
        </w:r>
      </w:del>
      <w:r w:rsidRPr="001F473C">
        <w:rPr>
          <w:rFonts w:cs="Times New Roman"/>
        </w:rPr>
        <w:t>w</w:t>
      </w:r>
      <w:r w:rsidR="00093EEA" w:rsidRPr="001F473C">
        <w:rPr>
          <w:rFonts w:cs="Times New Roman"/>
        </w:rPr>
        <w:t xml:space="preserve">e measured </w:t>
      </w:r>
      <w:ins w:id="374" w:author="Katherine Hayes" w:date="2024-07-04T11:29:00Z">
        <w:r w:rsidR="009535F1">
          <w:rPr>
            <w:rFonts w:cs="Times New Roman"/>
          </w:rPr>
          <w:t>dead downed woody debris, density and mass of live and dead standing fuels and the cover and abundance</w:t>
        </w:r>
      </w:ins>
      <w:ins w:id="375" w:author="Katherine Hayes" w:date="2024-07-04T11:30:00Z">
        <w:r w:rsidR="009535F1">
          <w:rPr>
            <w:rFonts w:cs="Times New Roman"/>
          </w:rPr>
          <w:t xml:space="preserve"> (mass and depth)</w:t>
        </w:r>
      </w:ins>
      <w:ins w:id="376" w:author="Katherine Hayes" w:date="2024-07-04T11:29:00Z">
        <w:r w:rsidR="009535F1">
          <w:rPr>
            <w:rFonts w:cs="Times New Roman"/>
          </w:rPr>
          <w:t xml:space="preserve"> of surface fuels. We measured </w:t>
        </w:r>
      </w:ins>
      <w:r w:rsidR="00F46DB8" w:rsidRPr="001F473C">
        <w:rPr>
          <w:rFonts w:cs="Times New Roman"/>
        </w:rPr>
        <w:t>dead down</w:t>
      </w:r>
      <w:r w:rsidR="00093EEA" w:rsidRPr="001F473C">
        <w:rPr>
          <w:rFonts w:cs="Times New Roman"/>
        </w:rPr>
        <w:t xml:space="preserve"> </w:t>
      </w:r>
      <w:r w:rsidR="002525A6" w:rsidRPr="001F473C">
        <w:rPr>
          <w:rFonts w:cs="Times New Roman"/>
        </w:rPr>
        <w:t>woody debris fuel loads (</w:t>
      </w:r>
      <w:r w:rsidR="00C846A6" w:rsidRPr="001F473C">
        <w:rPr>
          <w:rFonts w:cs="Times New Roman"/>
        </w:rPr>
        <w:t>D</w:t>
      </w:r>
      <w:r w:rsidR="002525A6" w:rsidRPr="001F473C">
        <w:rPr>
          <w:rFonts w:cs="Times New Roman"/>
        </w:rPr>
        <w:t>WD, dead wood lying or standing below &lt;45-degree angle) using two 28-m transects</w:t>
      </w:r>
      <w:r w:rsidR="00DF7F52" w:rsidRPr="001F473C">
        <w:rPr>
          <w:rFonts w:cs="Times New Roman"/>
        </w:rPr>
        <w:t xml:space="preserve"> </w:t>
      </w:r>
      <w:r w:rsidR="00F662C3">
        <w:rPr>
          <w:rFonts w:cs="Times New Roman"/>
        </w:rPr>
        <w:fldChar w:fldCharType="begin"/>
      </w:r>
      <w:r w:rsidR="00F662C3">
        <w:rPr>
          <w:rFonts w:cs="Times New Roman"/>
        </w:rPr>
        <w:instrText xml:space="preserve"> ADDIN ZOTERO_ITEM CSL_CITATION {"citationID":"owiq6WxQ","properties":{"formattedCitation":"(Brown, 1974)","plainCitation":"(Brown, 1974)","noteIndex":0},"citationItems":[{"id":60,"uris":["http://zotero.org/users/10601290/items/UGZ4V7XZ"],"itemData":{"id":60,"type":"report","number":"24","publisher":"US Department of Agriculture, Forest Service, Intermountain Forest and Range Experiment Station","title":"Handbook for inventorying downed woody material","author":[{"family":"Brown","given":"J K"}],"issued":{"date-parts":[["1974"]]},"citation-key":"Brown_1974"}}],"schema":"https://github.com/citation-style-language/schema/raw/master/csl-citation.json"} </w:instrText>
      </w:r>
      <w:r w:rsidR="00F662C3">
        <w:rPr>
          <w:rFonts w:cs="Times New Roman"/>
        </w:rPr>
        <w:fldChar w:fldCharType="separate"/>
      </w:r>
      <w:r w:rsidR="00F662C3">
        <w:rPr>
          <w:rFonts w:cs="Times New Roman"/>
          <w:noProof/>
        </w:rPr>
        <w:t>(Brown, 1974)</w:t>
      </w:r>
      <w:r w:rsidR="00F662C3">
        <w:rPr>
          <w:rFonts w:cs="Times New Roman"/>
        </w:rPr>
        <w:fldChar w:fldCharType="end"/>
      </w:r>
      <w:r w:rsidR="00C846A6" w:rsidRPr="001F473C">
        <w:rPr>
          <w:rFonts w:cs="Times New Roman"/>
        </w:rPr>
        <w:t xml:space="preserve"> </w:t>
      </w:r>
      <w:r w:rsidR="002525A6" w:rsidRPr="001F473C">
        <w:rPr>
          <w:rFonts w:cs="Times New Roman"/>
        </w:rPr>
        <w:t xml:space="preserve">radiating from the center of each </w:t>
      </w:r>
      <w:ins w:id="377" w:author="Katherine Hayes" w:date="2023-12-11T15:05:00Z">
        <w:r w:rsidR="00B81125">
          <w:rPr>
            <w:rFonts w:cs="Times New Roman"/>
          </w:rPr>
          <w:t xml:space="preserve">of </w:t>
        </w:r>
        <w:r w:rsidR="00B81125">
          <w:rPr>
            <w:rFonts w:cs="Times New Roman"/>
          </w:rPr>
          <w:lastRenderedPageBreak/>
          <w:t xml:space="preserve">the 50 </w:t>
        </w:r>
      </w:ins>
      <w:del w:id="378" w:author="Katherine Hayes" w:date="2023-12-11T15:05:00Z">
        <w:r w:rsidR="002525A6" w:rsidRPr="001F473C" w:rsidDel="00B81125">
          <w:rPr>
            <w:rFonts w:cs="Times New Roman"/>
          </w:rPr>
          <w:delText xml:space="preserve">20m-by-20m </w:delText>
        </w:r>
      </w:del>
      <w:r w:rsidR="002525A6" w:rsidRPr="001F473C">
        <w:rPr>
          <w:rFonts w:cs="Times New Roman"/>
        </w:rPr>
        <w:t>plot</w:t>
      </w:r>
      <w:ins w:id="379" w:author="Katherine Hayes" w:date="2023-12-11T15:05:00Z">
        <w:r w:rsidR="00B81125">
          <w:rPr>
            <w:rFonts w:cs="Times New Roman"/>
          </w:rPr>
          <w:t>s</w:t>
        </w:r>
      </w:ins>
      <w:r w:rsidR="002525A6" w:rsidRPr="001F473C">
        <w:rPr>
          <w:rFonts w:cs="Times New Roman"/>
        </w:rPr>
        <w:t xml:space="preserve">. </w:t>
      </w:r>
      <w:r w:rsidR="00B0049A" w:rsidRPr="001F473C">
        <w:rPr>
          <w:rFonts w:cs="Times New Roman"/>
        </w:rPr>
        <w:t>We recorded the diameter, species, presence of charred material, and decay class of 1000-hour fuels across the full transect and counted &lt;3 cm fine debris across subsets (1-hr = 2m, 10-hr = 5 m, 100-hr = 15m).</w:t>
      </w:r>
      <w:r w:rsidR="002525A6" w:rsidRPr="001F473C">
        <w:rPr>
          <w:rFonts w:cs="Times New Roman"/>
        </w:rPr>
        <w:t xml:space="preserve"> </w:t>
      </w:r>
      <w:r w:rsidR="002525A6" w:rsidRPr="001F473C">
        <w:rPr>
          <w:rFonts w:cs="Times New Roman"/>
          <w:color w:val="000000" w:themeColor="text1"/>
        </w:rPr>
        <w:t>Total fuel loading (tons/ha) was calculate</w:t>
      </w:r>
      <w:r w:rsidR="00E13B98" w:rsidRPr="001F473C">
        <w:rPr>
          <w:rFonts w:cs="Times New Roman"/>
          <w:color w:val="000000" w:themeColor="text1"/>
        </w:rPr>
        <w:t xml:space="preserve">d by converting </w:t>
      </w:r>
      <w:r w:rsidR="00C846A6" w:rsidRPr="001F473C">
        <w:rPr>
          <w:rFonts w:cs="Times New Roman"/>
          <w:color w:val="000000" w:themeColor="text1"/>
        </w:rPr>
        <w:t>D</w:t>
      </w:r>
      <w:r w:rsidR="00E13B98" w:rsidRPr="001F473C">
        <w:rPr>
          <w:rFonts w:cs="Times New Roman"/>
          <w:color w:val="000000" w:themeColor="text1"/>
        </w:rPr>
        <w:t xml:space="preserve">WD field data into estimates of mass per area (grams per meter) following Brown </w:t>
      </w:r>
      <w:r w:rsidR="00DF7F52" w:rsidRPr="001F473C">
        <w:rPr>
          <w:rFonts w:cs="Times New Roman"/>
          <w:color w:val="000000" w:themeColor="text1"/>
        </w:rPr>
        <w:t>(</w:t>
      </w:r>
      <w:r w:rsidR="00E13B98" w:rsidRPr="001F473C">
        <w:rPr>
          <w:rFonts w:cs="Times New Roman"/>
          <w:color w:val="000000" w:themeColor="text1"/>
        </w:rPr>
        <w:t>1974</w:t>
      </w:r>
      <w:r w:rsidR="00DF7F52" w:rsidRPr="001F473C">
        <w:rPr>
          <w:rFonts w:cs="Times New Roman"/>
          <w:color w:val="000000" w:themeColor="text1"/>
        </w:rPr>
        <w:t>)</w:t>
      </w:r>
      <w:r w:rsidR="00E13B98" w:rsidRPr="001F473C">
        <w:rPr>
          <w:rFonts w:cs="Times New Roman"/>
          <w:color w:val="000000" w:themeColor="text1"/>
        </w:rPr>
        <w:t>.</w:t>
      </w:r>
      <w:r w:rsidR="00E13B98" w:rsidRPr="001F473C">
        <w:rPr>
          <w:rFonts w:cs="Times New Roman"/>
          <w:color w:val="000000"/>
        </w:rPr>
        <w:t xml:space="preserve"> </w:t>
      </w:r>
      <w:r w:rsidR="00B62A29" w:rsidRPr="001F473C">
        <w:rPr>
          <w:rFonts w:cs="Times New Roman"/>
          <w:color w:val="000000"/>
        </w:rPr>
        <w:t xml:space="preserve">We measured mass of </w:t>
      </w:r>
      <w:del w:id="380" w:author="Katherine Hayes" w:date="2024-07-04T11:30:00Z">
        <w:r w:rsidR="00B62A29" w:rsidRPr="001F473C" w:rsidDel="009535F1">
          <w:rPr>
            <w:rFonts w:cs="Times New Roman"/>
            <w:color w:val="000000"/>
          </w:rPr>
          <w:delText xml:space="preserve">understory </w:delText>
        </w:r>
      </w:del>
      <w:ins w:id="381" w:author="Katherine Hayes" w:date="2024-07-04T11:30:00Z">
        <w:r w:rsidR="009535F1">
          <w:rPr>
            <w:rFonts w:cs="Times New Roman"/>
            <w:color w:val="000000"/>
          </w:rPr>
          <w:t>surface</w:t>
        </w:r>
        <w:r w:rsidR="009535F1" w:rsidRPr="001F473C">
          <w:rPr>
            <w:rFonts w:cs="Times New Roman"/>
            <w:color w:val="000000"/>
          </w:rPr>
          <w:t xml:space="preserve"> </w:t>
        </w:r>
      </w:ins>
      <w:r w:rsidR="00C846A6" w:rsidRPr="001F473C">
        <w:rPr>
          <w:rFonts w:cs="Times New Roman"/>
          <w:color w:val="000000"/>
        </w:rPr>
        <w:t>fuels</w:t>
      </w:r>
      <w:r w:rsidR="005422FC" w:rsidRPr="001F473C">
        <w:rPr>
          <w:rFonts w:cs="Times New Roman"/>
          <w:color w:val="000000"/>
        </w:rPr>
        <w:t xml:space="preserve"> (grass, litter, and shrubs) </w:t>
      </w:r>
      <w:r w:rsidR="00B62A29" w:rsidRPr="001F473C">
        <w:rPr>
          <w:rFonts w:cs="Times New Roman"/>
          <w:color w:val="000000"/>
        </w:rPr>
        <w:t>by harvesting</w:t>
      </w:r>
      <w:del w:id="382" w:author="Katherine Hayes" w:date="2023-12-11T15:06:00Z">
        <w:r w:rsidR="00B62A29" w:rsidRPr="001F473C" w:rsidDel="00B81125">
          <w:rPr>
            <w:rFonts w:cs="Times New Roman"/>
            <w:color w:val="000000"/>
          </w:rPr>
          <w:delText xml:space="preserve"> </w:delText>
        </w:r>
      </w:del>
      <w:ins w:id="383" w:author="Katherine Hayes" w:date="2023-12-11T15:05:00Z">
        <w:r w:rsidR="00B81125">
          <w:rPr>
            <w:rFonts w:cs="Times New Roman"/>
            <w:color w:val="000000"/>
          </w:rPr>
          <w:t xml:space="preserve"> </w:t>
        </w:r>
      </w:ins>
      <w:r w:rsidR="00B62A29" w:rsidRPr="001F473C">
        <w:rPr>
          <w:rFonts w:cs="Times New Roman"/>
          <w:color w:val="000000"/>
        </w:rPr>
        <w:t>randomly</w:t>
      </w:r>
      <w:ins w:id="384" w:author="Katherine Hayes" w:date="2023-12-11T15:05:00Z">
        <w:r w:rsidR="00B81125">
          <w:rPr>
            <w:rFonts w:cs="Times New Roman"/>
            <w:color w:val="000000"/>
          </w:rPr>
          <w:t>-</w:t>
        </w:r>
      </w:ins>
      <w:del w:id="385" w:author="Katherine Hayes" w:date="2023-12-11T15:05:00Z">
        <w:r w:rsidR="00B62A29" w:rsidRPr="001F473C" w:rsidDel="00B81125">
          <w:rPr>
            <w:rFonts w:cs="Times New Roman"/>
            <w:color w:val="000000"/>
          </w:rPr>
          <w:delText xml:space="preserve"> </w:delText>
        </w:r>
      </w:del>
      <w:r w:rsidR="00B62A29" w:rsidRPr="001F473C">
        <w:rPr>
          <w:rFonts w:cs="Times New Roman"/>
          <w:color w:val="000000"/>
        </w:rPr>
        <w:t>located 1</w:t>
      </w:r>
      <w:r w:rsidR="00B0049A" w:rsidRPr="001F473C">
        <w:rPr>
          <w:rFonts w:cs="Times New Roman"/>
          <w:color w:val="000000"/>
        </w:rPr>
        <w:t xml:space="preserve"> x </w:t>
      </w:r>
      <w:r w:rsidR="0063373A" w:rsidRPr="001F473C">
        <w:rPr>
          <w:rFonts w:cs="Times New Roman"/>
          <w:color w:val="000000"/>
        </w:rPr>
        <w:t>1</w:t>
      </w:r>
      <w:r w:rsidR="00B0049A" w:rsidRPr="001F473C">
        <w:rPr>
          <w:rFonts w:cs="Times New Roman"/>
          <w:color w:val="000000"/>
        </w:rPr>
        <w:t xml:space="preserve"> m</w:t>
      </w:r>
      <w:r w:rsidR="00B62A29" w:rsidRPr="001F473C">
        <w:rPr>
          <w:rFonts w:cs="Times New Roman"/>
          <w:color w:val="000000"/>
        </w:rPr>
        <w:t xml:space="preserve"> subplots</w:t>
      </w:r>
      <w:ins w:id="386" w:author="Katherine Hayes" w:date="2023-12-11T15:06:00Z">
        <w:r w:rsidR="00B81125">
          <w:rPr>
            <w:rFonts w:cs="Times New Roman"/>
            <w:color w:val="000000"/>
          </w:rPr>
          <w:t xml:space="preserve"> (10 each, randomly located within the larger 20m-by-20m plots)</w:t>
        </w:r>
      </w:ins>
      <w:r w:rsidR="00B62A29" w:rsidRPr="001F473C">
        <w:rPr>
          <w:rFonts w:cs="Times New Roman"/>
          <w:color w:val="000000"/>
        </w:rPr>
        <w:t xml:space="preserve">, drying vegetation </w:t>
      </w:r>
      <w:r w:rsidR="00BB7DAF" w:rsidRPr="001F473C">
        <w:rPr>
          <w:rFonts w:cs="Times New Roman"/>
          <w:color w:val="000000"/>
        </w:rPr>
        <w:t>for 48 hours</w:t>
      </w:r>
      <w:r w:rsidR="001007A3" w:rsidRPr="001F473C">
        <w:rPr>
          <w:rFonts w:cs="Times New Roman"/>
          <w:color w:val="000000"/>
        </w:rPr>
        <w:t xml:space="preserve"> at </w:t>
      </w:r>
      <w:r w:rsidR="00BB7DAF" w:rsidRPr="001F473C">
        <w:rPr>
          <w:rFonts w:cs="Times New Roman"/>
          <w:color w:val="000000"/>
        </w:rPr>
        <w:t>5</w:t>
      </w:r>
      <w:r w:rsidR="001007A3" w:rsidRPr="001F473C">
        <w:rPr>
          <w:rFonts w:cs="Times New Roman"/>
          <w:color w:val="000000"/>
        </w:rPr>
        <w:t>0</w:t>
      </w:r>
      <w:r w:rsidR="00BB7DAF" w:rsidRPr="001F473C">
        <w:rPr>
          <w:rFonts w:cs="Times New Roman"/>
          <w:color w:val="000000"/>
        </w:rPr>
        <w:sym w:font="Symbol" w:char="F0B0"/>
      </w:r>
      <w:r w:rsidR="00BB7DAF" w:rsidRPr="001F473C">
        <w:rPr>
          <w:rFonts w:cs="Times New Roman"/>
          <w:color w:val="000000"/>
        </w:rPr>
        <w:t xml:space="preserve"> </w:t>
      </w:r>
      <w:r w:rsidR="001007A3" w:rsidRPr="001F473C">
        <w:rPr>
          <w:rFonts w:cs="Times New Roman"/>
          <w:color w:val="000000"/>
        </w:rPr>
        <w:t>C</w:t>
      </w:r>
      <w:r w:rsidR="00BB7DAF" w:rsidRPr="001F473C">
        <w:rPr>
          <w:rFonts w:cs="Times New Roman"/>
          <w:color w:val="000000"/>
        </w:rPr>
        <w:t xml:space="preserve"> </w:t>
      </w:r>
      <w:r w:rsidR="00B62A29" w:rsidRPr="001F473C">
        <w:rPr>
          <w:rFonts w:cs="Times New Roman"/>
          <w:color w:val="000000"/>
        </w:rPr>
        <w:t xml:space="preserve">and then weighing. </w:t>
      </w:r>
      <w:r w:rsidR="002525A6" w:rsidRPr="001F473C">
        <w:rPr>
          <w:rFonts w:cs="Times New Roman"/>
          <w:color w:val="000000"/>
        </w:rPr>
        <w:t xml:space="preserve">We measured </w:t>
      </w:r>
      <w:r w:rsidR="005814ED" w:rsidRPr="001F473C">
        <w:rPr>
          <w:rFonts w:cs="Times New Roman"/>
          <w:color w:val="000000"/>
        </w:rPr>
        <w:t>surface</w:t>
      </w:r>
      <w:r w:rsidR="002525A6" w:rsidRPr="001F473C">
        <w:rPr>
          <w:rFonts w:cs="Times New Roman"/>
          <w:color w:val="000000"/>
        </w:rPr>
        <w:t xml:space="preserve"> fuel depth by recording height of the tallest vegetation </w:t>
      </w:r>
      <w:r w:rsidR="00CA3881" w:rsidRPr="001F473C">
        <w:rPr>
          <w:rFonts w:cs="Times New Roman"/>
          <w:color w:val="000000"/>
        </w:rPr>
        <w:t xml:space="preserve">(live and dead) </w:t>
      </w:r>
      <w:r w:rsidR="002525A6" w:rsidRPr="001F473C">
        <w:rPr>
          <w:rFonts w:cs="Times New Roman"/>
          <w:color w:val="000000"/>
        </w:rPr>
        <w:t>connected continuously to the forest floor across 2-meter increments of</w:t>
      </w:r>
      <w:r w:rsidR="00B0049A" w:rsidRPr="001F473C">
        <w:rPr>
          <w:rFonts w:cs="Times New Roman"/>
          <w:color w:val="000000"/>
        </w:rPr>
        <w:t xml:space="preserve"> the</w:t>
      </w:r>
      <w:r w:rsidR="002525A6" w:rsidRPr="001F473C">
        <w:rPr>
          <w:rFonts w:cs="Times New Roman"/>
          <w:color w:val="000000"/>
        </w:rPr>
        <w:t xml:space="preserve"> transect</w:t>
      </w:r>
      <w:r w:rsidRPr="001F473C">
        <w:rPr>
          <w:rFonts w:cs="Times New Roman"/>
          <w:color w:val="000000" w:themeColor="text1"/>
        </w:rPr>
        <w:t xml:space="preserve">. </w:t>
      </w:r>
      <w:del w:id="387" w:author="Katherine Hayes" w:date="2024-07-04T11:31:00Z">
        <w:r w:rsidR="00B0049A" w:rsidRPr="001F473C" w:rsidDel="009535F1">
          <w:rPr>
            <w:rFonts w:cs="Times New Roman"/>
            <w:color w:val="000000" w:themeColor="text1"/>
          </w:rPr>
          <w:delText>To</w:delText>
        </w:r>
      </w:del>
      <w:del w:id="388" w:author="Katherine Hayes" w:date="2024-07-04T11:30:00Z">
        <w:r w:rsidR="00B0049A" w:rsidRPr="001F473C" w:rsidDel="009535F1">
          <w:rPr>
            <w:rFonts w:cs="Times New Roman"/>
            <w:color w:val="000000" w:themeColor="text1"/>
          </w:rPr>
          <w:delText xml:space="preserve"> capture</w:delText>
        </w:r>
      </w:del>
      <w:del w:id="389" w:author="Katherine Hayes" w:date="2024-07-04T11:31:00Z">
        <w:r w:rsidR="00B0049A" w:rsidRPr="001F473C" w:rsidDel="009535F1">
          <w:rPr>
            <w:rFonts w:cs="Times New Roman"/>
            <w:color w:val="000000" w:themeColor="text1"/>
          </w:rPr>
          <w:delText xml:space="preserve"> standing live and dead </w:delText>
        </w:r>
      </w:del>
      <w:del w:id="390" w:author="Katherine Hayes" w:date="2024-07-04T11:30:00Z">
        <w:r w:rsidR="00B0049A" w:rsidRPr="001F473C" w:rsidDel="009535F1">
          <w:rPr>
            <w:rFonts w:cs="Times New Roman"/>
            <w:color w:val="000000" w:themeColor="text1"/>
          </w:rPr>
          <w:delText>fuel abundance</w:delText>
        </w:r>
      </w:del>
      <w:del w:id="391" w:author="Katherine Hayes" w:date="2024-07-04T11:31:00Z">
        <w:r w:rsidR="00B0049A" w:rsidRPr="001F473C" w:rsidDel="009535F1">
          <w:rPr>
            <w:rFonts w:cs="Times New Roman"/>
            <w:color w:val="000000" w:themeColor="text1"/>
          </w:rPr>
          <w:delText xml:space="preserve">, </w:delText>
        </w:r>
        <w:r w:rsidR="00B0049A" w:rsidRPr="001F473C" w:rsidDel="009535F1">
          <w:rPr>
            <w:rFonts w:cs="Times New Roman"/>
            <w:color w:val="000000"/>
          </w:rPr>
          <w:delText>we</w:delText>
        </w:r>
      </w:del>
      <w:ins w:id="392" w:author="Katherine Hayes" w:date="2024-07-04T11:31:00Z">
        <w:r w:rsidR="009535F1">
          <w:rPr>
            <w:rFonts w:cs="Times New Roman"/>
            <w:color w:val="000000" w:themeColor="text1"/>
          </w:rPr>
          <w:t>We</w:t>
        </w:r>
      </w:ins>
      <w:r w:rsidR="00B0049A" w:rsidRPr="001F473C">
        <w:rPr>
          <w:rFonts w:cs="Times New Roman"/>
          <w:color w:val="000000"/>
        </w:rPr>
        <w:t xml:space="preserve"> measured height and diameter at breast height (DBH 1.37 m) of standing live and dead trees in each plot in 200 m</w:t>
      </w:r>
      <w:r w:rsidR="00B0049A" w:rsidRPr="001F473C">
        <w:rPr>
          <w:rFonts w:cs="Times New Roman"/>
          <w:color w:val="000000"/>
          <w:vertAlign w:val="superscript"/>
        </w:rPr>
        <w:t>2</w:t>
      </w:r>
      <w:r w:rsidR="00B0049A" w:rsidRPr="001F473C">
        <w:rPr>
          <w:rFonts w:cs="Times New Roman"/>
          <w:color w:val="000000"/>
        </w:rPr>
        <w:t xml:space="preserve"> randomly selected subsections</w:t>
      </w:r>
      <w:ins w:id="393" w:author="Katherine Hayes" w:date="2024-07-04T11:32:00Z">
        <w:r w:rsidR="009535F1">
          <w:rPr>
            <w:rFonts w:cs="Times New Roman"/>
            <w:color w:val="000000"/>
          </w:rPr>
          <w:t>. Where tree density precluded measuring the entire 200m</w:t>
        </w:r>
        <w:r w:rsidR="009535F1" w:rsidRPr="001F473C">
          <w:rPr>
            <w:rFonts w:cs="Times New Roman"/>
            <w:color w:val="000000"/>
            <w:vertAlign w:val="superscript"/>
          </w:rPr>
          <w:t>2</w:t>
        </w:r>
        <w:r w:rsidR="009535F1">
          <w:rPr>
            <w:rFonts w:cs="Times New Roman"/>
            <w:color w:val="000000"/>
          </w:rPr>
          <w:t>, we measured 100m</w:t>
        </w:r>
        <w:r w:rsidR="009535F1" w:rsidRPr="001F473C">
          <w:rPr>
            <w:rFonts w:cs="Times New Roman"/>
            <w:color w:val="000000"/>
            <w:vertAlign w:val="superscript"/>
          </w:rPr>
          <w:t>2</w:t>
        </w:r>
      </w:ins>
      <w:r w:rsidR="00B0049A" w:rsidRPr="001F473C">
        <w:rPr>
          <w:rFonts w:cs="Times New Roman"/>
          <w:color w:val="000000"/>
        </w:rPr>
        <w:t xml:space="preserve"> </w:t>
      </w:r>
      <w:ins w:id="394" w:author="Katherine Hayes" w:date="2024-07-04T11:32:00Z">
        <w:r w:rsidR="009535F1">
          <w:rPr>
            <w:rFonts w:cs="Times New Roman"/>
            <w:color w:val="000000"/>
          </w:rPr>
          <w:t xml:space="preserve">subplots </w:t>
        </w:r>
      </w:ins>
      <w:r w:rsidR="00B0049A" w:rsidRPr="001F473C">
        <w:rPr>
          <w:rFonts w:cs="Times New Roman"/>
          <w:color w:val="000000"/>
        </w:rPr>
        <w:t xml:space="preserve">and scaled </w:t>
      </w:r>
      <w:ins w:id="395" w:author="Katherine Hayes" w:date="2024-07-04T11:31:00Z">
        <w:r w:rsidR="009535F1">
          <w:rPr>
            <w:rFonts w:cs="Times New Roman"/>
            <w:color w:val="000000"/>
          </w:rPr>
          <w:t xml:space="preserve">by area </w:t>
        </w:r>
      </w:ins>
      <w:r w:rsidR="00B0049A" w:rsidRPr="001F473C">
        <w:rPr>
          <w:rFonts w:cs="Times New Roman"/>
          <w:color w:val="000000"/>
        </w:rPr>
        <w:t>to produce estimates of tree density</w:t>
      </w:r>
      <w:ins w:id="396" w:author="Katherine Hayes" w:date="2024-07-04T11:31:00Z">
        <w:r w:rsidR="009535F1">
          <w:rPr>
            <w:rFonts w:cs="Times New Roman"/>
            <w:color w:val="000000"/>
          </w:rPr>
          <w:t xml:space="preserve"> per m</w:t>
        </w:r>
        <w:r w:rsidR="009535F1" w:rsidRPr="001F473C">
          <w:rPr>
            <w:rFonts w:cs="Times New Roman"/>
            <w:color w:val="000000"/>
            <w:vertAlign w:val="superscript"/>
          </w:rPr>
          <w:t>2</w:t>
        </w:r>
      </w:ins>
      <w:r w:rsidR="00B0049A" w:rsidRPr="001F473C">
        <w:rPr>
          <w:rFonts w:cs="Times New Roman"/>
          <w:color w:val="000000"/>
        </w:rPr>
        <w:t>.</w:t>
      </w:r>
      <w:r w:rsidRPr="001F473C">
        <w:rPr>
          <w:rFonts w:cs="Times New Roman"/>
          <w:color w:val="000000"/>
        </w:rPr>
        <w:t xml:space="preserve"> </w:t>
      </w:r>
      <w:r w:rsidR="00B0049A" w:rsidRPr="001F473C">
        <w:rPr>
          <w:rFonts w:cs="Times New Roman"/>
          <w:color w:val="000000"/>
        </w:rPr>
        <w:t>We estimated total biomass of each species using a suite of local species-specific allometr</w:t>
      </w:r>
      <w:r w:rsidR="00B0049A" w:rsidRPr="00483C9A">
        <w:rPr>
          <w:rFonts w:cs="Times New Roman"/>
          <w:color w:val="000000" w:themeColor="text1"/>
        </w:rPr>
        <w:t xml:space="preserve">ic equations </w:t>
      </w:r>
      <w:r w:rsidR="00F662C3" w:rsidRPr="00483C9A">
        <w:rPr>
          <w:rFonts w:cs="Times New Roman"/>
          <w:color w:val="000000" w:themeColor="text1"/>
        </w:rPr>
        <w:fldChar w:fldCharType="begin"/>
      </w:r>
      <w:r w:rsidR="00F662C3" w:rsidRPr="00483C9A">
        <w:rPr>
          <w:rFonts w:cs="Times New Roman"/>
          <w:color w:val="000000" w:themeColor="text1"/>
        </w:rPr>
        <w:instrText xml:space="preserve"> ADDIN ZOTERO_ITEM CSL_CITATION {"citationID":"CapJWrN3","properties":{"formattedCitation":"(Binkley, Lousier, Cromack, 1984; Bond-Lamberty et al., 2002)","plainCitation":"(Binkley, Lousier, Cromack, 1984; Bond-Lamberty et al., 2002)","dontUpdate":true,"noteIndex":0},"citationItems":[{"id":65,"uris":["http://zotero.org/users/10601290/items/L3RY45D8"],"itemData":{"id":65,"type":"article-journal","container-title":"Forest Science","issue":"1","page":"26–35","title":"Ecosystem effects of Sitka alder in a Douglas-fir plantation","volume":"30","author":[{"literal":"Binkley, Lousier, Cromack"}],"issued":{"date-parts":[["1984",3]]},"citation-key":"BinkleyLousierCromack_1984"}},{"id":848,"uris":["http://zotero.org/users/10601290/items/KBM6Y2PS"],"itemData":{"id":848,"type":"article-journal","abstract":"Allometric equations were developed relating aboveground biomass, coarse root biomass, and sapwood area to stem diameter at 17 study sites located in the boreal forests near Thompson, Man. The six species studied were trembling aspen (Populus tremuloides Michx.), paper birch (Betula papyrifera Marsh.), black spruce (Picea mariana (Mill.) BSP), jack pine (Pinus banksiana Lamb.), tamarack (Larix laricina (Du Roi) Koch.), and willow (Salix spp.). Stands ranged in age from 4 to 130 years and were categorized as well or poorly drained. Stem diameter ranged from 0.1 to 23.7 cm. Stem diameter was measured at both the soil surface (D0) and breast height (DBH). The relationship between biomass and diameter, fitted on a log–log scale, changed significantly at -3 cm DBH, suggesting that allometry differed between saplings and older trees. To eliminate this nonlinearity, a model of form log10 Y = a + b(log10 D) + c(AGE) + d(log10 D × AGE) was used, where D is stem diameter, AGE is stand age, and the cross product is the interaction between diameter and age. Most aboveground biomass equations (N = 326) exhibited excellent fits (R2 &gt; 0.95). Coarse root biomass equations (N = 205) exhibited good fits (R2 &gt; 0.90). Both D0 and DBH were excellent (R2 &gt; 0.95) sapwood area predictors (N = 413). Faster growing species had significantly higher ratios of sapwood area to stem area than did slower growing species. Nonlinear aspects of some of the pooled biomass equations serve as a caution against extrapolating allometric equations beyond the original sample diameter range.","language":"en","page":"10","source":"Zotero","title":"Aboveground and belowground biomass and sapwood area allometric equations for six boreal tree species of northern Manitoba","volume":"32","author":[{"family":"Bond-Lamberty","given":"B"},{"family":"Wang","given":"C"},{"family":"Gower","given":"S T"}],"issued":{"date-parts":[["2002"]]},"citation-key":"Bond-Lamberty_2002"}}],"schema":"https://github.com/citation-style-language/schema/raw/master/csl-citation.json"} </w:instrText>
      </w:r>
      <w:r w:rsidR="00F662C3" w:rsidRPr="00483C9A">
        <w:rPr>
          <w:rFonts w:cs="Times New Roman"/>
          <w:color w:val="000000" w:themeColor="text1"/>
        </w:rPr>
        <w:fldChar w:fldCharType="separate"/>
      </w:r>
      <w:r w:rsidR="00F662C3" w:rsidRPr="00483C9A">
        <w:rPr>
          <w:rFonts w:cs="Times New Roman"/>
          <w:noProof/>
          <w:color w:val="000000" w:themeColor="text1"/>
        </w:rPr>
        <w:t>(</w:t>
      </w:r>
      <w:r w:rsidR="00F662C3" w:rsidRPr="00483C9A">
        <w:rPr>
          <w:rFonts w:cs="Times New Roman"/>
          <w:color w:val="000000" w:themeColor="text1"/>
        </w:rPr>
        <w:t xml:space="preserve">see Appendix: Table S1 for specifics; </w:t>
      </w:r>
      <w:r w:rsidR="00F662C3" w:rsidRPr="00483C9A">
        <w:rPr>
          <w:rFonts w:cs="Times New Roman"/>
          <w:noProof/>
          <w:color w:val="000000" w:themeColor="text1"/>
        </w:rPr>
        <w:t>Binkley, Lousier, Cromack, 1984; Bond-Lamberty et al., 2002)</w:t>
      </w:r>
      <w:r w:rsidR="00F662C3" w:rsidRPr="00483C9A">
        <w:rPr>
          <w:rFonts w:cs="Times New Roman"/>
          <w:color w:val="000000" w:themeColor="text1"/>
        </w:rPr>
        <w:fldChar w:fldCharType="end"/>
      </w:r>
      <w:r w:rsidR="00F662C3" w:rsidRPr="00483C9A">
        <w:rPr>
          <w:rFonts w:cs="Times New Roman"/>
          <w:color w:val="000000" w:themeColor="text1"/>
        </w:rPr>
        <w:t>.</w:t>
      </w:r>
    </w:p>
    <w:p w14:paraId="6DCBA0AE" w14:textId="25F670A5" w:rsidR="001829B5" w:rsidRDefault="00E749C9" w:rsidP="000E2E4A">
      <w:pPr>
        <w:ind w:firstLine="720"/>
        <w:rPr>
          <w:rFonts w:cs="Times New Roman"/>
          <w:color w:val="000000"/>
        </w:rPr>
      </w:pPr>
      <w:r w:rsidRPr="001F473C">
        <w:rPr>
          <w:rFonts w:cs="Times New Roman"/>
          <w:color w:val="000000"/>
        </w:rPr>
        <w:t xml:space="preserve">To </w:t>
      </w:r>
      <w:ins w:id="397" w:author="Katherine Hayes" w:date="2024-07-04T11:33:00Z">
        <w:r w:rsidR="0076178B">
          <w:rPr>
            <w:rFonts w:cs="Times New Roman"/>
            <w:color w:val="000000"/>
          </w:rPr>
          <w:t xml:space="preserve">capture differences in the arrangement of fuel, we </w:t>
        </w:r>
      </w:ins>
      <w:r w:rsidRPr="001F473C">
        <w:rPr>
          <w:rFonts w:cs="Times New Roman"/>
          <w:color w:val="000000"/>
        </w:rPr>
        <w:t>calculate</w:t>
      </w:r>
      <w:ins w:id="398" w:author="Katherine Hayes" w:date="2024-07-04T11:33:00Z">
        <w:r w:rsidR="0076178B">
          <w:rPr>
            <w:rFonts w:cs="Times New Roman"/>
            <w:color w:val="000000"/>
          </w:rPr>
          <w:t>d</w:t>
        </w:r>
      </w:ins>
      <w:r w:rsidRPr="001F473C">
        <w:rPr>
          <w:rFonts w:cs="Times New Roman"/>
          <w:color w:val="000000"/>
        </w:rPr>
        <w:t xml:space="preserve"> the spatial dispersion of</w:t>
      </w:r>
      <w:del w:id="399" w:author="Katherine Hayes" w:date="2024-07-04T11:33:00Z">
        <w:r w:rsidRPr="001F473C" w:rsidDel="0076178B">
          <w:rPr>
            <w:rFonts w:cs="Times New Roman"/>
            <w:color w:val="000000"/>
          </w:rPr>
          <w:delText xml:space="preserve"> </w:delText>
        </w:r>
      </w:del>
      <w:ins w:id="400" w:author="Katherine Hayes" w:date="2024-07-04T11:33:00Z">
        <w:r w:rsidR="0076178B">
          <w:rPr>
            <w:rFonts w:cs="Times New Roman"/>
            <w:color w:val="000000"/>
          </w:rPr>
          <w:t xml:space="preserve"> trees using Eberhardt’s index, a metric of </w:t>
        </w:r>
      </w:ins>
      <w:ins w:id="401" w:author="Katherine Hayes" w:date="2024-07-04T11:34:00Z">
        <w:r w:rsidR="0076178B" w:rsidRPr="001F473C">
          <w:rPr>
            <w:rFonts w:cs="Times New Roman"/>
            <w:color w:val="000000"/>
          </w:rPr>
          <w:t xml:space="preserve">dispersion based on random point-to-nearest-organism-distance, for each species across each plot </w:t>
        </w:r>
        <w:r w:rsidR="0076178B">
          <w:rPr>
            <w:rFonts w:cs="Times New Roman"/>
            <w:color w:val="000000"/>
          </w:rPr>
          <w:fldChar w:fldCharType="begin"/>
        </w:r>
        <w:r w:rsidR="0076178B">
          <w:rPr>
            <w:rFonts w:cs="Times New Roman"/>
            <w:color w:val="000000"/>
          </w:rPr>
          <w:instrText xml:space="preserve"> ADDIN ZOTERO_ITEM CSL_CITATION {"citationID":"ba5mEesA","properties":{"formattedCitation":"(Hines and Hines, 1979)","plainCitation":"(Hines and Hines, 1979)","noteIndex":0},"citationItems":[{"id":3615,"uris":["http://zotero.org/users/10601290/items/563D5V46"],"itemData":{"id":3615,"type":"article-journal","abstract":"Critical values are tabulated for Eberhardt's statistic. A variation of this statistic, adapted to T-square sampling, is found to perform well as a test of the complete randomness of spatial distributions, in power comparisons with other statistics recommended in the literature.","container-title":"Biometrika","DOI":"10.1093/biomet/66.1.73","ISSN":"0006-3444","issue":"1","journalAbbreviation":"Biometrika","page":"73-79","source":"Silverchair","title":"The Eberhardt statistic and the detection of nonrandomness of spatial point distributions","volume":"66","author":[{"family":"Hines","given":"W. G. S."},{"family":"Hines","given":"R. J. O'Hara"}],"issued":{"date-parts":[["1979",4,1]]},"citation-key":"Hines_1979"}}],"schema":"https://github.com/citation-style-language/schema/raw/master/csl-citation.json"} </w:instrText>
        </w:r>
        <w:r w:rsidR="0076178B">
          <w:rPr>
            <w:rFonts w:cs="Times New Roman"/>
            <w:color w:val="000000"/>
          </w:rPr>
          <w:fldChar w:fldCharType="separate"/>
        </w:r>
        <w:r w:rsidR="0076178B">
          <w:rPr>
            <w:rFonts w:cs="Times New Roman"/>
            <w:noProof/>
            <w:color w:val="000000"/>
          </w:rPr>
          <w:t>(Hines and Hines, 1979)</w:t>
        </w:r>
        <w:r w:rsidR="0076178B">
          <w:rPr>
            <w:rFonts w:cs="Times New Roman"/>
            <w:color w:val="000000"/>
          </w:rPr>
          <w:fldChar w:fldCharType="end"/>
        </w:r>
      </w:ins>
      <w:del w:id="402" w:author="Katherine Hayes" w:date="2024-07-04T11:33:00Z">
        <w:r w:rsidRPr="001F473C" w:rsidDel="0076178B">
          <w:rPr>
            <w:rFonts w:cs="Times New Roman"/>
            <w:color w:val="000000"/>
          </w:rPr>
          <w:delText>standing fuel elements</w:delText>
        </w:r>
      </w:del>
      <w:r w:rsidRPr="001F473C">
        <w:rPr>
          <w:rFonts w:cs="Times New Roman"/>
          <w:color w:val="000000"/>
        </w:rPr>
        <w:t xml:space="preserve">, </w:t>
      </w:r>
      <w:ins w:id="403" w:author="Katherine Hayes" w:date="2024-07-04T11:34:00Z">
        <w:r w:rsidR="0076178B">
          <w:rPr>
            <w:rFonts w:cs="Times New Roman"/>
            <w:color w:val="000000"/>
          </w:rPr>
          <w:t>W</w:t>
        </w:r>
      </w:ins>
      <w:del w:id="404" w:author="Katherine Hayes" w:date="2024-07-04T11:34:00Z">
        <w:r w:rsidRPr="001F473C" w:rsidDel="0076178B">
          <w:rPr>
            <w:rFonts w:cs="Times New Roman"/>
            <w:color w:val="000000"/>
          </w:rPr>
          <w:delText>w</w:delText>
        </w:r>
      </w:del>
      <w:r w:rsidRPr="001F473C">
        <w:rPr>
          <w:rFonts w:cs="Times New Roman"/>
          <w:color w:val="000000"/>
        </w:rPr>
        <w:t xml:space="preserve">e measured the distance to the nearest tree of each species present in the plot from </w:t>
      </w:r>
      <w:del w:id="405" w:author="Katherine Hayes" w:date="2024-03-25T12:18:00Z">
        <w:r w:rsidRPr="001F473C" w:rsidDel="00C81F2F">
          <w:rPr>
            <w:rFonts w:cs="Times New Roman"/>
            <w:color w:val="000000"/>
          </w:rPr>
          <w:delText>each of the 10 sampling cubes</w:delText>
        </w:r>
      </w:del>
      <w:ins w:id="406" w:author="Katherine Hayes" w:date="2024-03-25T12:18:00Z">
        <w:r w:rsidR="00C81F2F">
          <w:rPr>
            <w:rFonts w:cs="Times New Roman"/>
            <w:color w:val="000000"/>
          </w:rPr>
          <w:t>a random poi</w:t>
        </w:r>
      </w:ins>
      <w:ins w:id="407" w:author="Katherine Hayes" w:date="2024-03-25T12:19:00Z">
        <w:r w:rsidR="00C81F2F">
          <w:rPr>
            <w:rFonts w:cs="Times New Roman"/>
            <w:color w:val="000000"/>
          </w:rPr>
          <w:t>n</w:t>
        </w:r>
      </w:ins>
      <w:ins w:id="408" w:author="Katherine Hayes" w:date="2024-03-25T12:18:00Z">
        <w:r w:rsidR="00C81F2F">
          <w:rPr>
            <w:rFonts w:cs="Times New Roman"/>
            <w:color w:val="000000"/>
          </w:rPr>
          <w:t>t</w:t>
        </w:r>
      </w:ins>
      <w:ins w:id="409" w:author="Katherine Hayes" w:date="2024-03-25T12:19:00Z">
        <w:r w:rsidR="00C81F2F">
          <w:rPr>
            <w:rFonts w:cs="Times New Roman"/>
            <w:color w:val="000000"/>
          </w:rPr>
          <w:t>, selected by combinations of random distances from plot corners and replicated 10 times in each plot</w:t>
        </w:r>
      </w:ins>
      <w:r w:rsidRPr="001F473C">
        <w:rPr>
          <w:rFonts w:cs="Times New Roman"/>
          <w:color w:val="000000"/>
        </w:rPr>
        <w:t>.</w:t>
      </w:r>
      <w:r w:rsidR="002525A6" w:rsidRPr="001F473C">
        <w:rPr>
          <w:rFonts w:cs="Times New Roman"/>
          <w:color w:val="000000"/>
        </w:rPr>
        <w:t xml:space="preserve"> </w:t>
      </w:r>
      <w:r w:rsidRPr="001F473C">
        <w:rPr>
          <w:rFonts w:cs="Times New Roman"/>
          <w:color w:val="000000"/>
        </w:rPr>
        <w:t xml:space="preserve">We </w:t>
      </w:r>
      <w:del w:id="410" w:author="Katherine Hayes" w:date="2024-07-04T11:34:00Z">
        <w:r w:rsidRPr="001F473C" w:rsidDel="0076178B">
          <w:rPr>
            <w:rFonts w:cs="Times New Roman"/>
            <w:color w:val="000000"/>
          </w:rPr>
          <w:delText xml:space="preserve">used the resulting measurements </w:delText>
        </w:r>
      </w:del>
      <w:del w:id="411" w:author="Katherine Hayes" w:date="2024-03-25T12:19:00Z">
        <w:r w:rsidRPr="001F473C" w:rsidDel="00C81F2F">
          <w:rPr>
            <w:rFonts w:cs="Times New Roman"/>
            <w:color w:val="000000"/>
          </w:rPr>
          <w:delText xml:space="preserve">of a random point for each tree species </w:delText>
        </w:r>
      </w:del>
      <w:del w:id="412" w:author="Katherine Hayes" w:date="2024-07-04T11:34:00Z">
        <w:r w:rsidRPr="001F473C" w:rsidDel="0076178B">
          <w:rPr>
            <w:rFonts w:cs="Times New Roman"/>
            <w:color w:val="000000"/>
          </w:rPr>
          <w:delText xml:space="preserve">to calculate </w:delText>
        </w:r>
      </w:del>
      <w:ins w:id="413" w:author="Katherine Hayes" w:date="2024-07-04T11:34:00Z">
        <w:r w:rsidR="0076178B">
          <w:rPr>
            <w:rFonts w:cs="Times New Roman"/>
            <w:color w:val="000000"/>
          </w:rPr>
          <w:t xml:space="preserve">calculated </w:t>
        </w:r>
      </w:ins>
      <w:r w:rsidRPr="001F473C">
        <w:rPr>
          <w:rFonts w:cs="Times New Roman"/>
          <w:color w:val="000000"/>
        </w:rPr>
        <w:t xml:space="preserve">Eberhardt’s index, </w:t>
      </w:r>
      <w:ins w:id="414" w:author="Katherine Hayes" w:date="2024-07-04T11:34:00Z">
        <w:r w:rsidR="0076178B">
          <w:rPr>
            <w:rFonts w:cs="Times New Roman"/>
            <w:color w:val="000000"/>
          </w:rPr>
          <w:t>as</w:t>
        </w:r>
      </w:ins>
      <w:del w:id="415" w:author="Katherine Hayes" w:date="2024-07-04T11:34:00Z">
        <w:r w:rsidRPr="001F473C" w:rsidDel="0076178B">
          <w:rPr>
            <w:rFonts w:cs="Times New Roman"/>
            <w:color w:val="000000"/>
          </w:rPr>
          <w:delText xml:space="preserve">a metric of dispersion based on random point-to-nearest-organism-distance, for each species across each plot </w:delText>
        </w:r>
        <w:r w:rsidR="001829B5" w:rsidDel="0076178B">
          <w:rPr>
            <w:rFonts w:cs="Times New Roman"/>
            <w:color w:val="000000"/>
          </w:rPr>
          <w:fldChar w:fldCharType="begin"/>
        </w:r>
        <w:r w:rsidR="00483C9A" w:rsidDel="0076178B">
          <w:rPr>
            <w:rFonts w:cs="Times New Roman"/>
            <w:color w:val="000000"/>
          </w:rPr>
          <w:delInstrText xml:space="preserve"> ADDIN ZOTERO_ITEM CSL_CITATION {"citationID":"ba5mEesA","properties":{"formattedCitation":"(Hines and Hines, 1979)","plainCitation":"(Hines and Hines, 1979)","noteIndex":0},"citationItems":[{"id":3615,"uris":["http://zotero.org/users/10601290/items/563D5V46"],"itemData":{"id":3615,"type":"article-journal","abstract":"Critical values are tabulated for Eberhardt's statistic. A variation of this statistic, adapted to T-square sampling, is found to perform well as a test of the complete randomness of spatial distributions, in power comparisons with other statistics recommended in the literature.","container-title":"Biometrika","DOI":"10.1093/biomet/66.1.73","ISSN":"0006-3444","issue":"1","journalAbbreviation":"Biometrika","page":"73-79","source":"Silverchair","title":"The Eberhardt statistic and the detection of nonrandomness of spatial point distributions","volume":"66","author":[{"family":"Hines","given":"W. G. S."},{"family":"Hines","given":"R. J. O'Hara"}],"issued":{"date-parts":[["1979",4,1]]},"citation-key":"Hines_1979"}}],"schema":"https://github.com/citation-style-language/schema/raw/master/csl-citation.json"} </w:delInstrText>
        </w:r>
        <w:r w:rsidR="001829B5" w:rsidDel="0076178B">
          <w:rPr>
            <w:rFonts w:cs="Times New Roman"/>
            <w:color w:val="000000"/>
          </w:rPr>
          <w:fldChar w:fldCharType="separate"/>
        </w:r>
        <w:r w:rsidR="00483C9A" w:rsidDel="0076178B">
          <w:rPr>
            <w:rFonts w:cs="Times New Roman"/>
            <w:noProof/>
            <w:color w:val="000000"/>
          </w:rPr>
          <w:delText>(Hines and Hines, 1979)</w:delText>
        </w:r>
        <w:r w:rsidR="001829B5" w:rsidDel="0076178B">
          <w:rPr>
            <w:rFonts w:cs="Times New Roman"/>
            <w:color w:val="000000"/>
          </w:rPr>
          <w:fldChar w:fldCharType="end"/>
        </w:r>
      </w:del>
      <w:ins w:id="416" w:author="Katherine Hayes" w:date="2024-07-04T11:34:00Z">
        <w:r w:rsidR="0076178B">
          <w:rPr>
            <w:rFonts w:cs="Times New Roman"/>
            <w:color w:val="000000"/>
          </w:rPr>
          <w:t>:</w:t>
        </w:r>
      </w:ins>
      <w:del w:id="417" w:author="Katherine Hayes" w:date="2024-07-04T11:34:00Z">
        <w:r w:rsidR="001829B5" w:rsidDel="0076178B">
          <w:rPr>
            <w:rFonts w:cs="Times New Roman"/>
            <w:color w:val="000000"/>
          </w:rPr>
          <w:delText>.</w:delText>
        </w:r>
      </w:del>
    </w:p>
    <w:p w14:paraId="342568A7" w14:textId="3DCFF3E0" w:rsidR="000E2E4A" w:rsidRPr="001F473C" w:rsidRDefault="00000000" w:rsidP="000E2E4A">
      <w:pPr>
        <w:ind w:firstLine="720"/>
        <w:rPr>
          <w:rFonts w:cs="Times New Roman"/>
          <w:color w:val="000000"/>
        </w:rPr>
      </w:pPr>
      <m:oMathPara>
        <m:oMath>
          <m:sSub>
            <m:sSubPr>
              <m:ctrlPr>
                <w:rPr>
                  <w:rFonts w:ascii="Cambria Math" w:eastAsia="Times New Roman" w:hAnsi="Cambria Math" w:cs="Times New Roman"/>
                  <w:i/>
                  <w:color w:val="000000"/>
                </w:rPr>
              </m:ctrlPr>
            </m:sSubPr>
            <m:e>
              <m:r>
                <w:rPr>
                  <w:rFonts w:ascii="Cambria Math" w:hAnsi="Cambria Math" w:cs="Times New Roman"/>
                  <w:color w:val="000000"/>
                </w:rPr>
                <m:t>I</m:t>
              </m:r>
            </m:e>
            <m:sub>
              <m:r>
                <w:rPr>
                  <w:rFonts w:ascii="Cambria Math" w:hAnsi="Cambria Math" w:cs="Times New Roman"/>
                  <w:color w:val="000000"/>
                </w:rPr>
                <m:t>E</m:t>
              </m:r>
            </m:sub>
          </m:sSub>
          <m:r>
            <w:rPr>
              <w:rFonts w:ascii="Cambria Math" w:hAnsi="Cambria Math" w:cs="Times New Roman"/>
              <w:color w:val="000000"/>
            </w:rPr>
            <m:t>=(</m:t>
          </m:r>
          <m:sSup>
            <m:sSupPr>
              <m:ctrlPr>
                <w:rPr>
                  <w:rFonts w:ascii="Cambria Math" w:eastAsia="Times New Roman" w:hAnsi="Cambria Math" w:cs="Times New Roman"/>
                  <w:i/>
                  <w:color w:val="000000"/>
                </w:rPr>
              </m:ctrlPr>
            </m:sSupPr>
            <m:e>
              <m:f>
                <m:fPr>
                  <m:ctrlPr>
                    <w:rPr>
                      <w:rFonts w:ascii="Cambria Math" w:eastAsia="Times New Roman" w:hAnsi="Cambria Math" w:cs="Times New Roman"/>
                      <w:i/>
                      <w:color w:val="000000"/>
                    </w:rPr>
                  </m:ctrlPr>
                </m:fPr>
                <m:num>
                  <m:r>
                    <w:rPr>
                      <w:rFonts w:ascii="Cambria Math" w:hAnsi="Cambria Math" w:cs="Times New Roman"/>
                      <w:color w:val="000000"/>
                    </w:rPr>
                    <m:t>s</m:t>
                  </m:r>
                </m:num>
                <m:den>
                  <m:acc>
                    <m:accPr>
                      <m:chr m:val="̅"/>
                      <m:ctrlPr>
                        <w:rPr>
                          <w:rFonts w:ascii="Cambria Math" w:eastAsia="Times New Roman" w:hAnsi="Cambria Math" w:cs="Times New Roman"/>
                          <w:i/>
                          <w:color w:val="000000"/>
                        </w:rPr>
                      </m:ctrlPr>
                    </m:accPr>
                    <m:e>
                      <m:r>
                        <w:rPr>
                          <w:rFonts w:ascii="Cambria Math" w:hAnsi="Cambria Math" w:cs="Times New Roman"/>
                          <w:color w:val="000000"/>
                        </w:rPr>
                        <m:t>x</m:t>
                      </m:r>
                    </m:e>
                  </m:acc>
                </m:den>
              </m:f>
              <m:r>
                <w:rPr>
                  <w:rFonts w:ascii="Cambria Math" w:hAnsi="Cambria Math" w:cs="Times New Roman"/>
                  <w:color w:val="000000"/>
                </w:rPr>
                <m:t>)</m:t>
              </m:r>
            </m:e>
            <m:sup>
              <m:r>
                <w:rPr>
                  <w:rFonts w:ascii="Cambria Math" w:hAnsi="Cambria Math" w:cs="Times New Roman"/>
                  <w:color w:val="000000"/>
                </w:rPr>
                <m:t>2</m:t>
              </m:r>
            </m:sup>
          </m:sSup>
          <m:r>
            <w:rPr>
              <w:rFonts w:ascii="Cambria Math" w:hAnsi="Cambria Math" w:cs="Times New Roman"/>
              <w:color w:val="000000"/>
            </w:rPr>
            <m:t>+1</m:t>
          </m:r>
        </m:oMath>
      </m:oMathPara>
    </w:p>
    <w:p w14:paraId="0000001F" w14:textId="1AE4EEFD" w:rsidR="00FD1B39" w:rsidRPr="001F473C" w:rsidRDefault="000E2E4A" w:rsidP="000E2E4A">
      <w:pPr>
        <w:ind w:firstLine="720"/>
        <w:rPr>
          <w:rFonts w:cs="Times New Roman"/>
          <w:color w:val="000000"/>
        </w:rPr>
      </w:pPr>
      <w:r w:rsidRPr="001F473C">
        <w:rPr>
          <w:rFonts w:cs="Times New Roman"/>
          <w:color w:val="000000"/>
        </w:rPr>
        <w:lastRenderedPageBreak/>
        <w:t xml:space="preserve">where </w:t>
      </w:r>
      <m:oMath>
        <m:sSub>
          <m:sSubPr>
            <m:ctrlPr>
              <w:rPr>
                <w:rFonts w:ascii="Cambria Math" w:eastAsia="Times New Roman" w:hAnsi="Cambria Math" w:cs="Times New Roman"/>
                <w:i/>
                <w:color w:val="000000"/>
              </w:rPr>
            </m:ctrlPr>
          </m:sSubPr>
          <m:e>
            <m:r>
              <w:rPr>
                <w:rFonts w:ascii="Cambria Math" w:hAnsi="Cambria Math" w:cs="Times New Roman"/>
                <w:color w:val="000000"/>
              </w:rPr>
              <m:t>I</m:t>
            </m:r>
          </m:e>
          <m:sub>
            <m:r>
              <w:rPr>
                <w:rFonts w:ascii="Cambria Math" w:hAnsi="Cambria Math" w:cs="Times New Roman"/>
                <w:color w:val="000000"/>
              </w:rPr>
              <m:t>E</m:t>
            </m:r>
          </m:sub>
        </m:sSub>
      </m:oMath>
      <w:r w:rsidRPr="001F473C">
        <w:rPr>
          <w:rFonts w:cs="Times New Roman"/>
          <w:color w:val="000000"/>
        </w:rPr>
        <w:t xml:space="preserve"> = Eberhardt’s index of dispersion for point-to-organism distances, </w:t>
      </w:r>
      <m:oMath>
        <m:r>
          <w:rPr>
            <w:rFonts w:ascii="Cambria Math" w:hAnsi="Cambria Math" w:cs="Times New Roman"/>
            <w:color w:val="000000"/>
          </w:rPr>
          <m:t>s</m:t>
        </m:r>
      </m:oMath>
      <w:r w:rsidRPr="001F473C">
        <w:rPr>
          <w:rFonts w:cs="Times New Roman"/>
          <w:color w:val="000000"/>
        </w:rPr>
        <w:t xml:space="preserve"> = the observed standard deviation of distances, and </w:t>
      </w:r>
      <m:oMath>
        <m:acc>
          <m:accPr>
            <m:chr m:val="̅"/>
            <m:ctrlPr>
              <w:rPr>
                <w:rFonts w:ascii="Cambria Math" w:eastAsia="Times New Roman" w:hAnsi="Cambria Math" w:cs="Times New Roman"/>
                <w:i/>
                <w:color w:val="000000"/>
              </w:rPr>
            </m:ctrlPr>
          </m:accPr>
          <m:e>
            <m:r>
              <w:rPr>
                <w:rFonts w:ascii="Cambria Math" w:hAnsi="Cambria Math" w:cs="Times New Roman"/>
                <w:color w:val="000000"/>
              </w:rPr>
              <m:t>x</m:t>
            </m:r>
          </m:e>
        </m:acc>
      </m:oMath>
      <w:r w:rsidRPr="001F473C">
        <w:rPr>
          <w:rFonts w:cs="Times New Roman"/>
          <w:color w:val="000000"/>
        </w:rPr>
        <w:t xml:space="preserve"> = the mean of point-to-organism distances. </w:t>
      </w:r>
      <w:r w:rsidRPr="001F473C">
        <w:rPr>
          <w:rFonts w:cs="Times New Roman"/>
        </w:rPr>
        <w:t xml:space="preserve">The expected value of </w:t>
      </w:r>
      <m:oMath>
        <m:sSub>
          <m:sSubPr>
            <m:ctrlPr>
              <w:rPr>
                <w:rFonts w:ascii="Cambria Math" w:eastAsia="Times New Roman" w:hAnsi="Cambria Math" w:cs="Times New Roman"/>
                <w:i/>
                <w:color w:val="000000"/>
              </w:rPr>
            </m:ctrlPr>
          </m:sSubPr>
          <m:e>
            <m:r>
              <w:rPr>
                <w:rFonts w:ascii="Cambria Math" w:hAnsi="Cambria Math" w:cs="Times New Roman"/>
                <w:color w:val="000000"/>
              </w:rPr>
              <m:t>I</m:t>
            </m:r>
          </m:e>
          <m:sub>
            <m:r>
              <w:rPr>
                <w:rFonts w:ascii="Cambria Math" w:hAnsi="Cambria Math" w:cs="Times New Roman"/>
                <w:color w:val="000000"/>
              </w:rPr>
              <m:t>E</m:t>
            </m:r>
          </m:sub>
        </m:sSub>
        <m:r>
          <w:rPr>
            <w:rFonts w:ascii="Cambria Math" w:hAnsi="Cambria Math" w:cs="Times New Roman"/>
            <w:color w:val="000000"/>
          </w:rPr>
          <m:t xml:space="preserve"> </m:t>
        </m:r>
      </m:oMath>
      <w:r w:rsidRPr="001F473C">
        <w:rPr>
          <w:rFonts w:cs="Times New Roman"/>
        </w:rPr>
        <w:t>in a random population is 1.27 – values below</w:t>
      </w:r>
      <w:ins w:id="418" w:author="Katherine Hayes" w:date="2024-08-13T12:40:00Z">
        <w:r w:rsidR="00B91684">
          <w:rPr>
            <w:rFonts w:cs="Times New Roman"/>
          </w:rPr>
          <w:t xml:space="preserve"> indicate </w:t>
        </w:r>
      </w:ins>
      <w:del w:id="419" w:author="Katherine Hayes" w:date="2024-08-13T12:40:00Z">
        <w:r w:rsidRPr="001F473C" w:rsidDel="00B91684">
          <w:rPr>
            <w:rFonts w:cs="Times New Roman"/>
          </w:rPr>
          <w:delText xml:space="preserve"> suggest </w:delText>
        </w:r>
      </w:del>
      <w:r w:rsidRPr="001F473C">
        <w:rPr>
          <w:rFonts w:cs="Times New Roman"/>
        </w:rPr>
        <w:t xml:space="preserve">a regular </w:t>
      </w:r>
      <w:ins w:id="420" w:author="Katherine Hayes" w:date="2024-08-13T12:41:00Z">
        <w:r w:rsidR="00B91684">
          <w:rPr>
            <w:rFonts w:cs="Times New Roman"/>
          </w:rPr>
          <w:t xml:space="preserve">spatial </w:t>
        </w:r>
      </w:ins>
      <w:r w:rsidRPr="001F473C">
        <w:rPr>
          <w:rFonts w:cs="Times New Roman"/>
        </w:rPr>
        <w:t xml:space="preserve">pattern, values above </w:t>
      </w:r>
      <w:ins w:id="421" w:author="Katherine Hayes" w:date="2024-08-13T12:41:00Z">
        <w:r w:rsidR="00B91684">
          <w:rPr>
            <w:rFonts w:cs="Times New Roman"/>
          </w:rPr>
          <w:t>indicate</w:t>
        </w:r>
      </w:ins>
      <w:del w:id="422" w:author="Katherine Hayes" w:date="2024-08-13T12:41:00Z">
        <w:r w:rsidRPr="001F473C" w:rsidDel="00B91684">
          <w:rPr>
            <w:rFonts w:cs="Times New Roman"/>
          </w:rPr>
          <w:delText>suggest</w:delText>
        </w:r>
      </w:del>
      <w:r w:rsidRPr="001F473C">
        <w:rPr>
          <w:rFonts w:cs="Times New Roman"/>
        </w:rPr>
        <w:t xml:space="preserve"> </w:t>
      </w:r>
      <w:ins w:id="423" w:author="Katherine Hayes" w:date="2024-07-04T11:34:00Z">
        <w:r w:rsidR="0076178B">
          <w:rPr>
            <w:rFonts w:cs="Times New Roman"/>
          </w:rPr>
          <w:t xml:space="preserve">a </w:t>
        </w:r>
      </w:ins>
      <w:r w:rsidRPr="001F473C">
        <w:rPr>
          <w:rFonts w:cs="Times New Roman"/>
        </w:rPr>
        <w:t>clump</w:t>
      </w:r>
      <w:ins w:id="424" w:author="Katherine Hayes" w:date="2024-07-04T11:34:00Z">
        <w:r w:rsidR="0076178B">
          <w:rPr>
            <w:rFonts w:cs="Times New Roman"/>
          </w:rPr>
          <w:t xml:space="preserve">ed </w:t>
        </w:r>
      </w:ins>
      <w:ins w:id="425" w:author="Katherine Hayes" w:date="2024-08-13T12:41:00Z">
        <w:r w:rsidR="00B91684">
          <w:rPr>
            <w:rFonts w:cs="Times New Roman"/>
          </w:rPr>
          <w:t>arrangement</w:t>
        </w:r>
      </w:ins>
      <w:del w:id="426" w:author="Katherine Hayes" w:date="2024-07-04T11:34:00Z">
        <w:r w:rsidRPr="001F473C" w:rsidDel="0076178B">
          <w:rPr>
            <w:rFonts w:cs="Times New Roman"/>
          </w:rPr>
          <w:delText>ing</w:delText>
        </w:r>
      </w:del>
      <w:r w:rsidRPr="001F473C">
        <w:rPr>
          <w:rFonts w:cs="Times New Roman"/>
        </w:rPr>
        <w:t>.</w:t>
      </w:r>
    </w:p>
    <w:p w14:paraId="00000023" w14:textId="7D1CF036" w:rsidR="00FD1B39" w:rsidRPr="001F473C" w:rsidRDefault="0072401A" w:rsidP="00384D2A">
      <w:pPr>
        <w:pStyle w:val="Heading3"/>
      </w:pPr>
      <w:bookmarkStart w:id="427" w:name="_heading=h.lvbk36hgcrdm" w:colFirst="0" w:colLast="0"/>
      <w:bookmarkEnd w:id="427"/>
      <w:r w:rsidRPr="001F473C">
        <w:t xml:space="preserve">2.3 </w:t>
      </w:r>
      <w:r w:rsidR="002525A6" w:rsidRPr="001F473C">
        <w:t xml:space="preserve">Fire </w:t>
      </w:r>
      <w:del w:id="428" w:author="Katherine Hayes" w:date="2024-07-04T11:35:00Z">
        <w:r w:rsidR="002525A6" w:rsidRPr="001F473C" w:rsidDel="0076178B">
          <w:delText xml:space="preserve">behavior </w:delText>
        </w:r>
      </w:del>
      <w:r w:rsidR="002525A6" w:rsidRPr="001F473C">
        <w:t>modeling</w:t>
      </w:r>
    </w:p>
    <w:p w14:paraId="00000025" w14:textId="57BC0950" w:rsidR="00FD1B39" w:rsidRPr="001F473C" w:rsidRDefault="00E749C9" w:rsidP="00F427DF">
      <w:pPr>
        <w:ind w:firstLine="720"/>
        <w:rPr>
          <w:rFonts w:cs="Times New Roman"/>
        </w:rPr>
      </w:pPr>
      <w:r w:rsidRPr="001F473C">
        <w:rPr>
          <w:rFonts w:cs="Times New Roman"/>
        </w:rPr>
        <w:t xml:space="preserve">To model </w:t>
      </w:r>
      <w:proofErr w:type="spellStart"/>
      <w:ins w:id="429" w:author="Katherine Hayes" w:date="2024-07-04T11:35:00Z">
        <w:r w:rsidR="0076178B">
          <w:rPr>
            <w:rFonts w:cs="Times New Roman"/>
          </w:rPr>
          <w:t>windflow</w:t>
        </w:r>
        <w:proofErr w:type="spellEnd"/>
        <w:r w:rsidR="0076178B">
          <w:rPr>
            <w:rFonts w:cs="Times New Roman"/>
          </w:rPr>
          <w:t xml:space="preserve"> and crown </w:t>
        </w:r>
      </w:ins>
      <w:r w:rsidRPr="001F473C">
        <w:rPr>
          <w:rFonts w:cs="Times New Roman"/>
        </w:rPr>
        <w:t xml:space="preserve">fire behavior based </w:t>
      </w:r>
      <w:del w:id="430" w:author="Katherine Hayes" w:date="2024-07-04T11:35:00Z">
        <w:r w:rsidRPr="001F473C" w:rsidDel="0076178B">
          <w:rPr>
            <w:rFonts w:cs="Times New Roman"/>
          </w:rPr>
          <w:delText>on estimated fuel structures in reburns</w:delText>
        </w:r>
      </w:del>
      <w:ins w:id="431" w:author="Katherine Hayes" w:date="2024-07-04T11:35:00Z">
        <w:r w:rsidR="0076178B">
          <w:rPr>
            <w:rFonts w:cs="Times New Roman"/>
          </w:rPr>
          <w:t>on the patterns of fuel abundance and arrangement we observed in burned and reburned forests</w:t>
        </w:r>
      </w:ins>
      <w:r w:rsidRPr="001F473C">
        <w:rPr>
          <w:rFonts w:cs="Times New Roman"/>
        </w:rPr>
        <w:t>, we used the Wildland-Urban Interface Fire Dynamics Simulator (WFDS), version 9977.</w:t>
      </w:r>
      <w:r w:rsidR="006C72CD" w:rsidRPr="001F473C">
        <w:rPr>
          <w:rFonts w:cs="Times New Roman"/>
        </w:rPr>
        <w:t xml:space="preserve"> </w:t>
      </w:r>
      <w:r w:rsidRPr="001F473C">
        <w:rPr>
          <w:rFonts w:cs="Times New Roman"/>
        </w:rPr>
        <w:t>WFDS version 9977 is based on Fire Dynamics Simulator (FDS) version 6, developed by the National Institute of Standards and Technology</w:t>
      </w:r>
      <w:r w:rsidR="001829B5">
        <w:rPr>
          <w:rFonts w:cs="Times New Roman"/>
        </w:rPr>
        <w:t xml:space="preserve"> </w:t>
      </w:r>
      <w:r w:rsidR="001829B5">
        <w:rPr>
          <w:rFonts w:cs="Times New Roman"/>
        </w:rPr>
        <w:fldChar w:fldCharType="begin"/>
      </w:r>
      <w:r w:rsidR="00714DBF">
        <w:rPr>
          <w:rFonts w:cs="Times New Roman"/>
        </w:rPr>
        <w:instrText xml:space="preserve"> ADDIN ZOTERO_ITEM CSL_CITATION {"citationID":"52o05FoF","properties":{"formattedCitation":"(McGrattan et al., n.d.)","plainCitation":"(McGrattan et al., n.d.)","dontUpdate":true,"noteIndex":0},"citationItems":[{"id":3628,"uris":["http://zotero.org/users/10601290/items/FUPMD2DM"],"itemData":{"id":3628,"type":"article-journal","container-title":"NIST Special Publication","language":"en","source":"Zotero","title":"Fire Dynamics Simulator User’s Guide","author":[{"family":"McGrattan","given":"Kevin"},{"family":"Hostikka","given":"Simo"},{"family":"McDermott","given":"Randall"},{"family":"Floyd","given":"Jason"},{"family":"Weinschenk","given":"Craig"},{"family":"Overholt","given":"Kristopher"}],"citation-key":"McGrattan_"}}],"schema":"https://github.com/citation-style-language/schema/raw/master/csl-citation.json"} </w:instrText>
      </w:r>
      <w:r w:rsidR="001829B5">
        <w:rPr>
          <w:rFonts w:cs="Times New Roman"/>
        </w:rPr>
        <w:fldChar w:fldCharType="separate"/>
      </w:r>
      <w:r w:rsidR="00E71E4B">
        <w:rPr>
          <w:rFonts w:cs="Times New Roman"/>
          <w:noProof/>
        </w:rPr>
        <w:t>(McGrattan et al.,</w:t>
      </w:r>
      <w:r w:rsidR="004573BB">
        <w:rPr>
          <w:rFonts w:cs="Times New Roman"/>
          <w:noProof/>
        </w:rPr>
        <w:t xml:space="preserve"> 2012</w:t>
      </w:r>
      <w:r w:rsidR="00E71E4B">
        <w:rPr>
          <w:rFonts w:cs="Times New Roman"/>
          <w:noProof/>
        </w:rPr>
        <w:t>)</w:t>
      </w:r>
      <w:r w:rsidR="001829B5">
        <w:rPr>
          <w:rFonts w:cs="Times New Roman"/>
        </w:rPr>
        <w:fldChar w:fldCharType="end"/>
      </w:r>
      <w:r w:rsidR="00E71E4B">
        <w:rPr>
          <w:rFonts w:cs="Times New Roman"/>
        </w:rPr>
        <w:t xml:space="preserve">. </w:t>
      </w:r>
      <w:r w:rsidR="006C72CD" w:rsidRPr="001F473C">
        <w:rPr>
          <w:rFonts w:cs="Times New Roman"/>
        </w:rPr>
        <w:t xml:space="preserve">We chose WFDS over other modeling approaches </w:t>
      </w:r>
      <w:r w:rsidR="00C8735D" w:rsidRPr="001F473C">
        <w:rPr>
          <w:rFonts w:cs="Times New Roman"/>
        </w:rPr>
        <w:t xml:space="preserve">for two reasons. </w:t>
      </w:r>
      <w:r w:rsidRPr="001F473C">
        <w:rPr>
          <w:rFonts w:cs="Times New Roman"/>
        </w:rPr>
        <w:t xml:space="preserve">First, it is a coupled </w:t>
      </w:r>
      <w:del w:id="432" w:author="Katherine Hayes" w:date="2024-03-25T12:20:00Z">
        <w:r w:rsidRPr="001F473C" w:rsidDel="00C81F2F">
          <w:rPr>
            <w:rFonts w:cs="Times New Roman"/>
          </w:rPr>
          <w:delText xml:space="preserve">fire </w:delText>
        </w:r>
      </w:del>
      <w:ins w:id="433" w:author="Katherine Hayes" w:date="2024-03-25T12:20:00Z">
        <w:r w:rsidR="00C81F2F" w:rsidRPr="001F473C">
          <w:rPr>
            <w:rFonts w:cs="Times New Roman"/>
          </w:rPr>
          <w:t>fire</w:t>
        </w:r>
        <w:r w:rsidR="00C81F2F">
          <w:rPr>
            <w:rFonts w:cs="Times New Roman"/>
          </w:rPr>
          <w:t>-</w:t>
        </w:r>
      </w:ins>
      <w:r w:rsidRPr="001F473C">
        <w:rPr>
          <w:rFonts w:cs="Times New Roman"/>
        </w:rPr>
        <w:t xml:space="preserve">atmospheric model that provides spatial and temporal predictions of fire behavior based on </w:t>
      </w:r>
      <w:del w:id="434" w:author="Katherine Hayes" w:date="2024-08-13T12:41:00Z">
        <w:r w:rsidRPr="001F473C" w:rsidDel="00B91684">
          <w:rPr>
            <w:rFonts w:cs="Times New Roman"/>
          </w:rPr>
          <w:delText xml:space="preserve">linkages between </w:delText>
        </w:r>
      </w:del>
      <w:r w:rsidRPr="001F473C">
        <w:rPr>
          <w:rFonts w:cs="Times New Roman"/>
        </w:rPr>
        <w:t xml:space="preserve">a large eddy computational fluid dynamics model </w:t>
      </w:r>
      <w:ins w:id="435" w:author="Katherine Hayes" w:date="2024-08-13T12:41:00Z">
        <w:r w:rsidR="00B91684">
          <w:rPr>
            <w:rFonts w:cs="Times New Roman"/>
          </w:rPr>
          <w:t>linked with</w:t>
        </w:r>
      </w:ins>
      <w:del w:id="436" w:author="Katherine Hayes" w:date="2024-08-13T12:41:00Z">
        <w:r w:rsidRPr="001F473C" w:rsidDel="00B91684">
          <w:rPr>
            <w:rFonts w:cs="Times New Roman"/>
          </w:rPr>
          <w:delText>and</w:delText>
        </w:r>
      </w:del>
      <w:r w:rsidRPr="001F473C">
        <w:rPr>
          <w:rFonts w:cs="Times New Roman"/>
        </w:rPr>
        <w:t xml:space="preserve"> models </w:t>
      </w:r>
      <w:ins w:id="437" w:author="Katherine Hayes" w:date="2024-08-13T12:41:00Z">
        <w:r w:rsidR="00B91684">
          <w:rPr>
            <w:rFonts w:cs="Times New Roman"/>
          </w:rPr>
          <w:t xml:space="preserve">of </w:t>
        </w:r>
      </w:ins>
      <w:del w:id="438" w:author="Katherine Hayes" w:date="2024-08-13T12:41:00Z">
        <w:r w:rsidRPr="001F473C" w:rsidDel="00B91684">
          <w:rPr>
            <w:rFonts w:cs="Times New Roman"/>
          </w:rPr>
          <w:delText xml:space="preserve">for </w:delText>
        </w:r>
      </w:del>
      <w:r w:rsidRPr="001F473C">
        <w:rPr>
          <w:rFonts w:cs="Times New Roman"/>
        </w:rPr>
        <w:t>thermal degradation, convective and radiative heat transfer, and gas-phase combustion.</w:t>
      </w:r>
      <w:del w:id="439" w:author="Katherine Hayes" w:date="2024-07-04T11:36:00Z">
        <w:r w:rsidR="006D2ABC" w:rsidRPr="001F473C" w:rsidDel="0076178B">
          <w:rPr>
            <w:rFonts w:cs="Times New Roman"/>
          </w:rPr>
          <w:delText xml:space="preserve"> </w:delText>
        </w:r>
      </w:del>
      <w:r w:rsidR="006D2ABC" w:rsidRPr="001F473C">
        <w:rPr>
          <w:rFonts w:cs="Times New Roman"/>
        </w:rPr>
        <w:t xml:space="preserve"> </w:t>
      </w:r>
      <w:r w:rsidRPr="001F473C">
        <w:rPr>
          <w:rFonts w:cs="Times New Roman"/>
        </w:rPr>
        <w:t xml:space="preserve">This </w:t>
      </w:r>
      <w:ins w:id="440" w:author="Katherine Hayes" w:date="2024-08-13T12:41:00Z">
        <w:r w:rsidR="00B91684">
          <w:rPr>
            <w:rFonts w:cs="Times New Roman"/>
          </w:rPr>
          <w:t xml:space="preserve">coupled </w:t>
        </w:r>
      </w:ins>
      <w:r w:rsidRPr="001F473C">
        <w:rPr>
          <w:rFonts w:cs="Times New Roman"/>
        </w:rPr>
        <w:t>approach allows the model to capture</w:t>
      </w:r>
      <w:del w:id="441" w:author="Katherine Hayes" w:date="2024-08-13T12:41:00Z">
        <w:r w:rsidRPr="001F473C" w:rsidDel="00B91684">
          <w:rPr>
            <w:rFonts w:cs="Times New Roman"/>
          </w:rPr>
          <w:delText xml:space="preserve"> the</w:delText>
        </w:r>
      </w:del>
      <w:r w:rsidRPr="001F473C">
        <w:rPr>
          <w:rFonts w:cs="Times New Roman"/>
        </w:rPr>
        <w:t xml:space="preserve"> emergent fire behavior associated with the interactions between fuel structures, wind flow, and fire.</w:t>
      </w:r>
      <w:r w:rsidR="00C8735D" w:rsidRPr="001F473C">
        <w:rPr>
          <w:rFonts w:cs="Times New Roman"/>
        </w:rPr>
        <w:t xml:space="preserve"> </w:t>
      </w:r>
      <w:r w:rsidR="005814ED" w:rsidRPr="001F473C">
        <w:rPr>
          <w:rFonts w:cs="Times New Roman"/>
        </w:rPr>
        <w:t xml:space="preserve">Second, </w:t>
      </w:r>
      <w:r w:rsidR="006C72CD" w:rsidRPr="001F473C">
        <w:rPr>
          <w:rFonts w:cs="Times New Roman"/>
        </w:rPr>
        <w:t xml:space="preserve">WFDS </w:t>
      </w:r>
      <w:r w:rsidR="006D2ABC" w:rsidRPr="001F473C">
        <w:rPr>
          <w:rFonts w:cs="Times New Roman"/>
        </w:rPr>
        <w:t xml:space="preserve">represents heterogeneity in fuel load, moisture and physical characteristics in 3-dimensions providing the </w:t>
      </w:r>
      <w:r w:rsidR="005814ED" w:rsidRPr="001F473C">
        <w:rPr>
          <w:rFonts w:cs="Times New Roman"/>
        </w:rPr>
        <w:t>capacity</w:t>
      </w:r>
      <w:r w:rsidR="006C72CD" w:rsidRPr="001F473C">
        <w:rPr>
          <w:rFonts w:cs="Times New Roman"/>
        </w:rPr>
        <w:t xml:space="preserve"> to capture the complex fuel dynamics that occur in borders between </w:t>
      </w:r>
      <w:r w:rsidR="00C8735D" w:rsidRPr="001F473C">
        <w:rPr>
          <w:rFonts w:cs="Times New Roman"/>
        </w:rPr>
        <w:t xml:space="preserve">dramatically different </w:t>
      </w:r>
      <w:r w:rsidR="00C8735D" w:rsidRPr="00AA1AB6">
        <w:rPr>
          <w:rFonts w:cs="Times New Roman"/>
          <w:color w:val="000000" w:themeColor="text1"/>
        </w:rPr>
        <w:t>cover types</w:t>
      </w:r>
      <w:r w:rsidR="00F662C3" w:rsidRPr="00AA1AB6">
        <w:rPr>
          <w:rFonts w:cs="Times New Roman"/>
          <w:color w:val="000000" w:themeColor="text1"/>
        </w:rPr>
        <w:t xml:space="preserve"> </w:t>
      </w:r>
      <w:r w:rsidR="00F662C3" w:rsidRPr="00AA1AB6">
        <w:rPr>
          <w:rFonts w:cs="Times New Roman"/>
          <w:color w:val="000000" w:themeColor="text1"/>
        </w:rPr>
        <w:fldChar w:fldCharType="begin"/>
      </w:r>
      <w:r w:rsidR="00891B34" w:rsidRPr="00AA1AB6">
        <w:rPr>
          <w:rFonts w:cs="Times New Roman"/>
          <w:color w:val="000000" w:themeColor="text1"/>
        </w:rPr>
        <w:instrText xml:space="preserve"> ADDIN ZOTERO_ITEM CSL_CITATION {"citationID":"PeJMT1HE","properties":{"formattedCitation":"(Hoffman et al., 2018; Mell et al., 2009)","plainCitation":"(Hoffman et al., 2018; Mell et al., 2009)","noteIndex":0},"citationItems":[{"id":1149,"uris":["http://zotero.org/users/10601290/items/G53YUPBL"],"itemData":{"id":1149,"type":"article-journal","abstract":"As scientists and managers seek to understand ﬁre behavior in conditions that extend beyond the limits of our current empirical models and prior experiences, they will need new tools that foster a more mechanistic understanding of the processes driving ﬁre dynamics and effects. Here we suggest that process-based models are powerful research tools that are useful for investigating a large number of emerging questions in wildland ﬁre sciences. These models can play a particularly important role in advancing our understanding, in part, because they allow their users to evaluate the potential mechanisms and interactions driving ﬁre dynamics and effects from a unique perspective not often available through experimentation alone. For example, process-based models can be used to conduct experiments that would be impossible, too risky, or costly to do in the physical world. They can also contribute to the discovery process by inspiring new experiments, informing measurement strategies, and assisting in the interpretation of physical observations. Ultimately, a synergistic approach where simulations are continuously compared to experimental data, and where experiments are guided by the simulations will profoundly impact the quality and rate of progress towards solving emerging problems in wildland ﬁre sciences.","container-title":"Fire","DOI":"10.3390/fire1020032","ISSN":"2571-6255","issue":"2","journalAbbreviation":"Fire","language":"en","page":"32","source":"DOI.org (Crossref)","title":"Advancing the Science of Wildland Fire Dynamics Using Process-Based Models","volume":"1","author":[{"family":"Hoffman","given":"Chad"},{"family":"Sieg","given":"Carolyn"},{"family":"Linn","given":"Rodman"},{"family":"Mell","given":"William"},{"family":"Parsons","given":"Russell"},{"family":"Ziegler","given":"Justin"},{"family":"Hiers","given":"J."}],"issued":{"date-parts":[["2018",9,5]]},"citation-key":"Hoffman_2018"}},{"id":2100,"uris":["http://zotero.org/users/10601290/items/H2EU635S"],"itemData":{"id":2100,"type":"article-journal","abstract":"Fires spreading in elevated vegetation, such as chaparral or pine forest canopies, are often more intense than fires spreading through surface vegetation such as grasslands. As a result, they are more difficult to suppress, produce higher heat fluxes, more firebrands and smoke, and can interact with, or create, local weather conditions that lead to dangerous fire behavior. Such wildland fires can pose a serious threat to wildland–urban interface communities. A basic building block of such fires is a single tree. In the work presented here, a number of individual trees, of various characteristics, were burned without an imposed wind in the Large Fire Laboratory of the National Institute of Standards of Technology. A numerical model capable of representing the spatial distribution of vegetation in a tree crown is presented and evaluated against tree burning experiments. For simplicity, the vegetation was assumed to be uniformly distributed in a tree crown represented by a well defined geometric shape (cone or cylinder). Predictions of the time histories of the radiant heat flux and mass loss rates for different fuel moisture contents and tree heights compared favorably to measured values and trends. This work is a first step toward the development and application of a physics-based computer model to spatially complex, elevated, vegetation present in forest stands and in the wildland–urban interface.","container-title":"Combustion and Flame","DOI":"10.1016/j.combustflame.2009.06.015","ISSN":"0010-2180","issue":"10","journalAbbreviation":"Combustion and Flame","language":"en","page":"2023-2041","source":"ScienceDirect","title":"Numerical simulation and experiments of burning douglas fir trees","volume":"156","author":[{"family":"Mell","given":"William"},{"family":"Maranghides","given":"Alexander"},{"family":"McDermott","given":"Randall"},{"family":"Manzello","given":"Samuel L."}],"issued":{"date-parts":[["2009",10,1]]},"citation-key":"Mell_2009"}}],"schema":"https://github.com/citation-style-language/schema/raw/master/csl-citation.json"} </w:instrText>
      </w:r>
      <w:r w:rsidR="00F662C3" w:rsidRPr="00AA1AB6">
        <w:rPr>
          <w:rFonts w:cs="Times New Roman"/>
          <w:color w:val="000000" w:themeColor="text1"/>
        </w:rPr>
        <w:fldChar w:fldCharType="separate"/>
      </w:r>
      <w:r w:rsidR="00891B34" w:rsidRPr="00AA1AB6">
        <w:rPr>
          <w:rFonts w:cs="Times New Roman"/>
          <w:noProof/>
          <w:color w:val="000000" w:themeColor="text1"/>
        </w:rPr>
        <w:t>(Hoffman et al., 2018; Mell et al., 2009)</w:t>
      </w:r>
      <w:r w:rsidR="00F662C3" w:rsidRPr="00AA1AB6">
        <w:rPr>
          <w:rFonts w:cs="Times New Roman"/>
          <w:color w:val="000000" w:themeColor="text1"/>
        </w:rPr>
        <w:fldChar w:fldCharType="end"/>
      </w:r>
      <w:r w:rsidR="00891B34" w:rsidRPr="00AA1AB6">
        <w:rPr>
          <w:rFonts w:cs="Times New Roman"/>
          <w:color w:val="000000" w:themeColor="text1"/>
        </w:rPr>
        <w:t xml:space="preserve">, </w:t>
      </w:r>
      <w:r w:rsidR="00B95F3E" w:rsidRPr="00AA1AB6">
        <w:rPr>
          <w:rFonts w:cs="Times New Roman"/>
          <w:color w:val="000000" w:themeColor="text1"/>
        </w:rPr>
        <w:t xml:space="preserve">such as </w:t>
      </w:r>
      <w:r w:rsidRPr="00AA1AB6">
        <w:rPr>
          <w:rFonts w:cs="Times New Roman"/>
          <w:color w:val="000000" w:themeColor="text1"/>
        </w:rPr>
        <w:t xml:space="preserve">those occurring between mature black spruce forests and regenerating </w:t>
      </w:r>
      <w:del w:id="442" w:author="Katherine Hayes" w:date="2024-06-28T12:46:00Z">
        <w:r w:rsidRPr="00AA1AB6" w:rsidDel="00AD7F53">
          <w:rPr>
            <w:rFonts w:cs="Times New Roman"/>
            <w:color w:val="000000" w:themeColor="text1"/>
          </w:rPr>
          <w:delText xml:space="preserve">deciduous </w:delText>
        </w:r>
      </w:del>
      <w:ins w:id="443" w:author="Katherine Hayes" w:date="2024-06-28T12:46:00Z">
        <w:r w:rsidR="00AD7F53">
          <w:rPr>
            <w:rFonts w:cs="Times New Roman"/>
            <w:color w:val="000000" w:themeColor="text1"/>
          </w:rPr>
          <w:t>broadleaf</w:t>
        </w:r>
        <w:r w:rsidR="00AD7F53" w:rsidRPr="00AA1AB6">
          <w:rPr>
            <w:rFonts w:cs="Times New Roman"/>
            <w:color w:val="000000" w:themeColor="text1"/>
          </w:rPr>
          <w:t xml:space="preserve"> </w:t>
        </w:r>
      </w:ins>
      <w:del w:id="444" w:author="Katherine Hayes" w:date="2024-07-04T13:37:00Z">
        <w:r w:rsidRPr="00AA1AB6" w:rsidDel="006175C9">
          <w:rPr>
            <w:rFonts w:cs="Times New Roman"/>
            <w:color w:val="000000" w:themeColor="text1"/>
          </w:rPr>
          <w:delText>stands</w:delText>
        </w:r>
        <w:r w:rsidR="0073364C" w:rsidDel="006175C9">
          <w:rPr>
            <w:rFonts w:cs="Times New Roman"/>
            <w:color w:val="000000" w:themeColor="text1"/>
          </w:rPr>
          <w:delText xml:space="preserve"> </w:delText>
        </w:r>
      </w:del>
      <w:ins w:id="445" w:author="Katherine Hayes" w:date="2024-07-04T13:37:00Z">
        <w:r w:rsidR="006175C9">
          <w:rPr>
            <w:rFonts w:cs="Times New Roman"/>
            <w:color w:val="000000" w:themeColor="text1"/>
          </w:rPr>
          <w:t xml:space="preserve">forests </w:t>
        </w:r>
      </w:ins>
      <w:r w:rsidR="0073364C">
        <w:rPr>
          <w:rFonts w:cs="Times New Roman"/>
          <w:color w:val="000000" w:themeColor="text1"/>
        </w:rPr>
        <w:fldChar w:fldCharType="begin"/>
      </w:r>
      <w:r w:rsidR="00E51954">
        <w:rPr>
          <w:rFonts w:cs="Times New Roman"/>
          <w:color w:val="000000" w:themeColor="text1"/>
        </w:rPr>
        <w:instrText xml:space="preserve"> ADDIN ZOTERO_ITEM CSL_CITATION {"citationID":"SY3Z0uTX","properties":{"formattedCitation":"(Boby et al., 2010; Cahoon et al., 2022)","plainCitation":"(Boby et al., 2010; Cahoon et al., 2022)","noteIndex":0},"citationItems":[{"id":"Z5oEji8H/w7OikDtj","uris":["http://zotero.org/users/10601290/items/7QPPZIRI"],"itemData":{"id":844,"type":"article-journal","abstract":"The boreal region stores a large proportion of the world’s terrestrial carbon (C) and is subject to high-intensity, stand-replacing wildﬁres that release C and nitrogen (N) stored in biomass and soils through combustion. While severity and extent of ﬁres drives overall emissions, methods for accurately estimating ﬁre severity are poorly tested in this unique region where organic soil combustion is responsible for a large proportion of total emissions. We tested a method using adventitious roots on black spruce trees (Picea mariana) in combination with canopy allometry to reconstruct preﬁre organic soil layers and canopy biomass in boreal black spruce forests of Alaska (USA), thus providing a basis for more accurately quantifying ﬁre severity levels. We calibrated this adventitious-root-height method in unburned spruce stands and then tested it by comparing our biomass and soils estimates reconstructed in burned stands with actual preﬁre stand measurements. We applied this approach to 38 black spruce stands burned in 2004 in Alaska, where we measured organic soil and stand characteristics and estimated the amount of soil and canopy biomass, as well as C and N pools, consumed by ﬁre. These high-intensity quantitative estimates of severity were signiﬁcantly correlated to a semiquantitative visual rapid assessment tool, the composite burn index (CBI). This index has proved useful for assessing ﬁre severity in forests in the western United States but has not yet been widely tested in the boreal forest. From our study, we conclude that using postﬁre measurements of adventitious roots on black spruce trees in combination with soils and tree data can be used to reconstruct preﬁre organic soil depths and biomass pools, providing accurate estimates of ﬁre severity and emissions. Furthermore, using our quantitative reconstruction we show that CBI is a reasonably good predictor of biomass and soil C loss at these sites, and it shows promise for rapidly estimating ﬁre severity across a wide range of boreal black spruce forest types, especially where the use of high-intensity measurements may be limited by cost and time.","container-title":"Ecological Applications","DOI":"10.1890/08-2295.1","ISSN":"1051-0761","issue":"6","journalAbbreviation":"Ecological Applications","language":"en","page":"1633-1647","source":"DOI.org (Crossref)","title":"Quantifying fire severity, carbon, and nitrogen emissions in Alaska's boreal forest","volume":"20","author":[{"family":"Boby","given":"Leslie A."},{"family":"Schuur","given":"Edward A. G."},{"family":"Mack","given":"Michelle C."},{"family":"Verbyla","given":"David"},{"family":"Johnstone","given":"Jill F."}],"issued":{"date-parts":[["2010",9]]},"citation-key":"Boby_2010"}},{"id":3598,"uris":["http://zotero.org/users/10601290/items/PENAWVXH","http://zotero.org/users/10601290/items/LGCW694G"],"itemData":{"id":3598,"type":"article-journal","abstract":"Boreal forest soils contain large stocks of soil carbon (C) that may be sensitive to changes in climate and disturbance. Destablization of boreal forest soil C through changes in C inputs, belowground C pools and/or wildfire could feedback to accelerate rising atmospheric CO2 concentration. Additionally, increasing frequency of severe fires may be changing the dominant forest types and reshaping aboveground C stocks. Although controls on ecosystem C pools have received considerable attention, many studies have been limited to locations near the road system, leading to uncertainty in current and future C stocks across boreal Alaska. Here, we leveraged 545 randomly selected and spatially balanced Forest Inventory and Analysis (FIA) plots across 13.5 million hectares in interior Alaska to examine the factors governing soil and live tree C pools. Forest type mediated the effects of mean summer air temperature and the probability of near-surface permafrost on soil C. Meanwhile, forest type, stand age and aspect were the primary drivers of live tree C. Overall, plots with a known history of wildfire during the past 70 years did not have significantly different soil C stocks than plots without a known history of fire, likely due to the historical predominance of low severity fires. Where wildfire likely initiated a transition to deciduous trees (19% of plots), live tree and soil C pools were reduced by 16% and 20%, respectively. Ecosystem C likely recovered over time, as maturing deciduous stands rapidly gained C in live trees. Deciduous stands without a known fire had comparatively very large live tree C stocks, suggesting a significant change in the distribution of ecosystem C following severe fire. Synthesis. Our results highlight the nuanced interactions among wildfire, landscape position and forest type that will play important roles in shaping future boreal ecosystem C stocks.","container-title":"Journal of Ecology","DOI":"10.1111/1365-2745.13963","ISSN":"1365-2745","issue":"10","language":"en","license":"© 2022 The Authors. John Wiley &amp; Sons Ltd © 2022 British Ecological Society. This article has been contributed to by U.S. Government employees and their work is in the public domain in the USA.","note":"_eprint: https://onlinelibrary.wiley.com/doi/pdf/10.1111/1365-2745.13963","page":"2475-2492","source":"Wiley Online Library","title":"Interactions among wildfire, forest type and landscape position are key determinants of boreal forest carbon stocks","volume":"110","author":[{"family":"Cahoon","given":"Sean M. P."},{"family":"Sullivan","given":"Patrick F."},{"family":"Gray","given":"Andrew N."}],"issued":{"date-parts":[["2022"]]},"citation-key":"Cahoon_2022a"}}],"schema":"https://github.com/citation-style-language/schema/raw/master/csl-citation.json"} </w:instrText>
      </w:r>
      <w:r w:rsidR="0073364C">
        <w:rPr>
          <w:rFonts w:cs="Times New Roman"/>
          <w:color w:val="000000" w:themeColor="text1"/>
        </w:rPr>
        <w:fldChar w:fldCharType="separate"/>
      </w:r>
      <w:r w:rsidR="0073364C">
        <w:rPr>
          <w:rFonts w:cs="Times New Roman"/>
          <w:noProof/>
          <w:color w:val="000000" w:themeColor="text1"/>
        </w:rPr>
        <w:t>(Boby et al., 2010; Cahoon et al., 2022)</w:t>
      </w:r>
      <w:r w:rsidR="0073364C">
        <w:rPr>
          <w:rFonts w:cs="Times New Roman"/>
          <w:color w:val="000000" w:themeColor="text1"/>
        </w:rPr>
        <w:fldChar w:fldCharType="end"/>
      </w:r>
      <w:r w:rsidR="0073364C">
        <w:rPr>
          <w:rFonts w:cs="Times New Roman"/>
          <w:color w:val="000000" w:themeColor="text1"/>
        </w:rPr>
        <w:t xml:space="preserve">. </w:t>
      </w:r>
      <w:r w:rsidRPr="00AA1AB6">
        <w:rPr>
          <w:rFonts w:cs="Times New Roman"/>
          <w:color w:val="000000" w:themeColor="text1"/>
        </w:rPr>
        <w:t xml:space="preserve">Further descriptions of the WFDS and FDS </w:t>
      </w:r>
      <w:r w:rsidR="00E71E4B" w:rsidRPr="00AA1AB6">
        <w:rPr>
          <w:rFonts w:cs="Times New Roman"/>
          <w:color w:val="000000" w:themeColor="text1"/>
        </w:rPr>
        <w:t xml:space="preserve">including verification and validation </w:t>
      </w:r>
      <w:r w:rsidRPr="00AA1AB6">
        <w:rPr>
          <w:rFonts w:cs="Times New Roman"/>
          <w:color w:val="000000" w:themeColor="text1"/>
        </w:rPr>
        <w:t xml:space="preserve">can be found in the following: </w:t>
      </w:r>
      <w:r w:rsidR="00E71E4B" w:rsidRPr="00AA1AB6">
        <w:rPr>
          <w:rFonts w:cs="Times New Roman"/>
          <w:color w:val="000000" w:themeColor="text1"/>
        </w:rPr>
        <w:fldChar w:fldCharType="begin"/>
      </w:r>
      <w:r w:rsidR="00714DBF">
        <w:rPr>
          <w:rFonts w:cs="Times New Roman"/>
          <w:color w:val="000000" w:themeColor="text1"/>
        </w:rPr>
        <w:instrText xml:space="preserve"> ADDIN ZOTERO_ITEM CSL_CITATION {"citationID":"VaEbJKHf","properties":{"formattedCitation":"(Castle et al., 2013; McGrattan et al., 2012, n.d.; McGrattan and Hostikka, n.d.; Mell, 2007; Mell et al., 2009; Mueller et al., 2014; Overholt et al., 2014; Perez-Ramirez et al., 2017; Ritter et al., 2020; S\\uc0\\u225{}nchez-Monroy et al., 2019)","plainCitation":"(Castle et al., 2013; McGrattan et al., 2012, n.d.; McGrattan and Hostikka, n.d.; Mell, 2007; Mell et al., 2009; Mueller et al., 2014; Overholt et al., 2014; Perez-Ramirez et al., 2017; Ritter et al., 2020; Sánchez-Monroy et al., 2019)","dontUpdate":true,"noteIndex":0},"citationItems":[{"id":13,"uris":["http://zotero.org/users/10601290/items/IHN3IBFT"],"itemData":{"id":13,"type":"article-journal","abstract":"Understanding the conditions leading to the transition of fire spread from a surface fuel to an elevated (crown) fuel is critical to effective fire risk assessment and management. Surface fires that successfully transition to crown fires can be very difficult to suppress, potentially leading to damages in the natural and built environments. This is relevant to chaparral shrub lands which are common throughout parts of the Southwest U.S. and represent a significant part of the wildland urban interface. The ability of the Wildland-Urban Interface Fire Dynamic Simulator (WFDS) to model surface-to-crown fire transition was evaluated through comparison to laboratory experiments. The WFDS model is being developed by the U.S. Forest Service (USFS) and the National Institute of Standards and Technology. The experiments were conducted at the USFS Forest Fire Laboratory in Riverside, California. The experiments measured the ignition of chamise (Adenostoma fasciculatum) crown fuel held above a surface fire spreading through excelsior fuel. Cases with different crown fuel bulk densities and imposed wind speeds were considered. Cold-flow simulations with WFDS yielded wind speed profiles that closely matched the experimental measurements. Next, fire simulations with only the surface fuel were conducted to verify the rate of spread while factors such as substrate properties and fuel moisture content were varied. Finally, simulations with both a surface fuel and a crown fuel were completed. Examination of specific surface fire characteristics (rate of spread, flame angle, etc.) and the corresponding experimental surface fire behavior provided a basis for comparison of the factors most responsible for transition from a surface fire to the raised fuel ignition. The rate of spread was determined by tracking the flame in the Smokeview animations using a tool developed for tracking an actual flame in a video. WFDS simulations produced results in both surface fire spread and raised fuel bed ignition which closely matched the trends reported in the laboratory experiments.","title":"Examination of the wildland-urban interface fire dynamics simulator in modeling of laboratory-scale surface-to-crown fire transition","URL":"https://sutherland.che.utah.edu/USCI2013/PAPERS/3H06-070FR-0300.pdf","author":[{"family":"Castle","given":"Drew"},{"family":"Mell","given":"William E"},{"family":"Miller","given":"Fletcher J"}],"issued":{"date-parts":[["2013"]]},"citation-key":"Castle_2013"}},{"id":3631,"uris":["http://zotero.org/users/10601290/items/E2FXW6V4"],"itemData":{"id":3631,"type":"article-journal","abstract":"An overview of a methodology for simulating fires and other thermally-driven, low-speed flows is presented. The model employs a number of simplifications of the governing equations that allow for relatively fast simulations of practical fire scenarios. The hydrodynamic model consists of the low Mach number large-eddy simulation subgrid closure with either a constant or dynamic coefficient eddy diffusivity. Combustion is typically treated as a mixing-controlled, single-step reaction of fuel and oxygen. The radiation transport equation is written in terms of a spectrally-averaged grey gas. Applications of the model include the design of fire protection systems in buildings and the reconstruction of actual fires.","container-title":"International Journal of Computational Fluid Dynamics","DOI":"10.1080/10618562.2012.659663","ISSN":"1061-8562","issue":"6-8","note":"publisher: Taylor &amp; Francis\n_eprint: https://doi.org/10.1080/10618562.2012.659663","page":"349-361","source":"Taylor and Francis+NEJM","title":"Computational fluid dynamics modelling of fire","volume":"26","author":[{"family":"McGrattan","given":"Kevin"},{"family":"McDermott","given":"Randall"},{"family":"Floyd","given":"Jason"},{"family":"Hostikka","given":"Simo"},{"family":"Forney","given":"Glenn"},{"family":"Baum","given":"Howard"}],"issued":{"date-parts":[["2012",1,1]]},"citation-key":"McGrattan_2012"}},{"id":3628,"uris":["http://zotero.org/users/10601290/items/FUPMD2DM"],"itemData":{"id":3628,"type":"article-journal","container-title":"NIST Special Publication","language":"en","source":"Zotero","title":"Fire Dynamics Simulator User’s Guide","author":[{"family":"McGrattan","given":"Kevin"},{"family":"Hostikka","given":"Simo"},{"family":"McDermott","given":"Randall"},{"family":"Floyd","given":"Jason"},{"family":"Weinschenk","given":"Craig"},{"family":"Overholt","given":"Kristopher"}],"citation-key":"McGrattan_"}},{"id":3630,"uris":["http://zotero.org/users/10601290/items/BRC6KXBP"],"itemData":{"id":3630,"type":"article-journal","abstract":"Fire simulation tools are used frequently in the fire safety assessment of nuclear and other industrial installations. They are also used in the context of probabilistic fire risk assessment as deterministic models providing the relation between the random conditions and the consequence of an accidental fire. Fire Dynamics Simulator (FDS) is a computational fluid dynamics code developed specifically for the simulation of fire driven flows and heat transfer processes. FDS is currently the most commonly used fire model globally, and a subject of continuous validation studies by the code developers and users. The purpose of this paper is to provide an overview of methodology that is used for the estimation of model uncertainty, and to describe the implementation of the systematic and transparent quality assurance procedures for an opensource computer code.","language":"en","source":"Zotero","title":"Verification and Validation Process of a Fire Model","author":[{"family":"McGrattan","given":"Kevin"},{"family":"Hostikka","given":"Simo"}],"citation-key":"McGrattan_a"}},{"id":3624,"uris":["http://zotero.org/users/10601290/items/BCRB8Q67","http://zotero.org/users/10601290/items/JISGDRVI"],"itemData":{"id":3624,"type":"article-journal","source":"ResearchGate","title":"Modeling wildland and wildland-urban interface fires","author":[{"family":"Mell","given":"William"}],"issued":{"date-parts":[["2007",1,1]]},"citation-key":"Mell_2007a"}},{"id":2100,"uris":["http://zotero.org/users/10601290/items/H2EU635S"],"itemData":{"id":2100,"type":"article-journal","abstract":"Fires spreading in elevated vegetation, such as chaparral or pine forest canopies, are often more intense than fires spreading through surface vegetation such as grasslands. As a result, they are more difficult to suppress, produce higher heat fluxes, more firebrands and smoke, and can interact with, or create, local weather conditions that lead to dangerous fire behavior. Such wildland fires can pose a serious threat to wildland–urban interface communities. A basic building block of such fires is a single tree. In the work presented here, a number of individual trees, of various characteristics, were burned without an imposed wind in the Large Fire Laboratory of the National Institute of Standards of Technology. A numerical model capable of representing the spatial distribution of vegetation in a tree crown is presented and evaluated against tree burning experiments. For simplicity, the vegetation was assumed to be uniformly distributed in a tree crown represented by a well defined geometric shape (cone or cylinder). Predictions of the time histories of the radiant heat flux and mass loss rates for different fuel moisture contents and tree heights compared favorably to measured values and trends. This work is a first step toward the development and application of a physics-based computer model to spatially complex, elevated, vegetation present in forest stands and in the wildland–urban interface.","container-title":"Combustion and Flame","DOI":"10.1016/j.combustflame.2009.06.015","ISSN":"0010-2180","issue":"10","journalAbbreviation":"Combustion and Flame","language":"en","page":"2023-2041","source":"ScienceDirect","title":"Numerical simulation and experiments of burning douglas fir trees","volume":"156","author":[{"family":"Mell","given":"William"},{"family":"Maranghides","given":"Alexander"},{"family":"McDermott","given":"Randall"},{"family":"Manzello","given":"Samuel L."}],"issued":{"date-parts":[["2009",10,1]]},"citation-key":"Mell_2009"}},{"id":3636,"uris":["http://zotero.org/users/10601290/items/BAYJF3GG"],"itemData":{"id":3636,"type":"article-journal","abstract":"Large eddy simulation (LES) based computational fluid dynamics (CFD) simulators have obtained increasing attention in the wildland fire research community, as these tools allow the inclusion of important driving physics. However, due to the complexity of the models, individual aspects must be isolated and tested rigorously to ensure meaningful results. As wind is a driving force that can significantly dictate the behavior of a wildfire, the simulation of wind is studied in the context of a particular LES CFD model, the Wildland–urban interface Fire Dynamics Simulator (WFDS). As WFDS has yet to be tested extensively with regard to wind flow within and above forest canopies, a study of its ability to do so is carried out. First, three simulations are conducted using periodic boundary conditions. Two of these assume a spatially heterogeneous forest and one models wind downstream of a canopy edge. Second, two simulations are conducted with specified “inflow” conditions using two inflow profiles: one static and one dynamic (driven by a precursor simulation). Using periodic boundary conditions, the model is found to generate profiles of mean velocity and turbulent statistics that are representative of experimental measurements. The dynamic inflow scenario is found to perform better than the static case.","container-title":"Canadian Journal of Forest Research","DOI":"10.1139/cjfr-2014-0184","ISSN":"0045-5067, 1208-6037","issue":"12","journalAbbreviation":"Can. J. For. Res.","language":"en","page":"1534-1544","source":"DOI.org (Crossref)","title":"Large eddy simulation of forest canopy flow for wildland fire modeling","volume":"44","author":[{"family":"Mueller","given":"Eric"},{"family":"Mell","given":"William"},{"family":"Simeoni","given":"Albert"}],"issued":{"date-parts":[["2014",12]]},"citation-key":"Mueller_2014"}},{"id":3632,"uris":["http://zotero.org/users/10601290/items/W76VHFPE"],"itemData":{"id":3632,"type":"article-journal","abstract":"This paper discusses the physics and fire behavior of grassland fuel using experimental and modeling results. Experimental characterization included intermediate-scale tests to determine the mass loss rates, heat release rates (HRRs), and flame heat fluxes of burning little bluestem (Schizachyrium scoparium) grass plants at various fuel moisture contents and external flow conditions. The experiments included single-plant tests, multiple-plant tests with no forced flow/wind, and multiple-plant tests in which a forced flow was directed over the plants to simulate wind. The burning characteristics of single plants and fire spread between multiple plants under various conditions are discussed. The computational tool, Wildland–Urban Interface Fire Dynamics Simulator (WFDS), was then used to model the experiments using both a prescribed HRR and the particle-based fuel element model (predicted HRR). Comparisons are made between the experimentally measured quantities and the results predicted by WFDS. The results of the WFDS simulations with a prescribed HRR are in good agreement with the measured heat fluxes for the multiple-plant tests with no wind. The results of the particle-based WFDS fuel element model are in good agreement with the experimentally measured mass loss rates and HRRs of the single-plant tests. The WFDS fuel element model effectively captures the different stages of burning of the little bluestem plant. For the prediction of heat fluxes in the wind tests, there are limitations in the use of the prescribed HRR model.","container-title":"Fire Safety Journal","DOI":"10.1016/j.firesaf.2014.05.007","ISSN":"0379-7112","journalAbbreviation":"Fire Safety Journal","page":"70-81","source":"ScienceDirect","title":"Fire behavior and heat fluxes for lab-scale burning of little bluestem grass","volume":"67","author":[{"family":"Overholt","given":"K. J."},{"family":"Kurzawski","given":"A. J."},{"family":"Cabrera","given":"J."},{"family":"Koopersmith","given":"M."},{"family":"Ezekoye","given":"O. A."}],"issued":{"date-parts":[["2014",7,1]]},"citation-key":"Overholt_2014"},"label":"page"},{"id":3635,"uris":["http://zotero.org/users/10601290/items/79XFTP3Z"],"itemData":{"id":3635,"type":"article-journal","abstract":"Validation of physics-based models of ﬁre behavior requires comparing systematically and objectively simulated results and experimental observations in different scenarios, conditions and scales. Heat Release Rate (HRR) is a key parameter for understanding combustion processes in vegetation ﬁres and a main output data of physics-based models. This paper addresses the validation of the Wildland-urban interface Fire Dynamics Simulator (WFDS) through the comparison of predicted and measured values of HRR from spreading ﬁres in a furniture calorimeter. Experimental fuel beds were made up of Pinus pinaster needles and three diﬀerent fuel loadings (i.e. 0.6, 0.9 and 1.2 kg/m2) were tested under no-slope and up-slope conditions (20°). An Arrhenius type model for solid-phase degradation including char oxidation was implemented in WFDS. To ensure the same experimental and numerical conditions, sensitivity analyses were carried out in order to determine the grid resolution to capture the ﬂow dynamics within the hood of the experimental device and to assess the grid resolution’s inﬂuence on the outputs of the model. The comparison of experimental and predicted HRR values showed that WFDS calculates accurately the mean HRR values during the steady-state of ﬁre propagation. It also reproduces correctly the duration of the ﬂaming combustion phase, which is directly tied to the ﬁre rate of spread.","container-title":"Fire Technology","DOI":"10.1007/s10694-017-0657-z","ISSN":"0015-2684, 1572-8099","issue":"5","journalAbbreviation":"Fire Technol","language":"en","page":"1795-1832","source":"DOI.org (Crossref)","title":"Examination of WFDS in Modeling Spreading Fires in a Furniture Calorimeter","volume":"53","author":[{"family":"Perez-Ramirez","given":"Y."},{"family":"Mell","given":"W. E."},{"family":"Santoni","given":"P. A."},{"family":"Tramoni","given":"J. B."},{"family":"Bosseur","given":"F."}],"issued":{"date-parts":[["2017",9]]},"citation-key":"Perez-Ramirez_2017"}},{"id":730,"uris":["http://zotero.org/users/10601290/items/I8W2ZV3N"],"itemData":{"id":730,"type":"article-journal","abstract":"Abstract In frequent-fire forests, wildland fire acts as a self-regulating process creating forest structures that consist of a fine-grained mosaic of isolated trees, tree groups of various sizes, and non-treed openings. Though the self-regulation of forest structure through repeated fires is acknowledged, few studies have investigated the role that fine-scale pattern-process linkages play in determining fire behavior and effects. To better understand the physical mechanisms driving these pattern-process linkages, we used a three-dimensional, physics-based fire behavior model to investigate how the local arrangement of canopy fuels influences heat transfer from a surface fire to tree crowns and subsequent crown ignition and consumption. In particular, we were interested in the impacts of tree group size and crown separation distance on heat transfer. We found increased convective cooling for isolated individual trees and 3-tree groups as compared to larger 7- and 19-tree groups which resulted in a reduction of the net energy transferred from the surface fire to the tree crowns. Because isolated individuals and 3-tree groups are exposed to less thermal energy, they require a greater surface fireline intensity to initiate torching and have less crown consumption than trees within larger groups. Similarly, we found that increased crown separation distance also reduced heat transfer and crown ignition. However, differences in crown ignition and consumption among various sized groups and separation distances depended upon the surface fireline intensity, suggesting that any change in crown consumption or tree mortality due to pattern-process linkages may be best viewed as a conditional in nature. These findings identify the potential physical mechanisms responsible for supporting the complex forest structures typical of high-frequency fire regimes, and the results may be useful for managers designing fuel hazard reduction and ecological restoration treatments.","container-title":"Ecosphere","issue":"7","note":"publisher: John Wiley &amp; Sons, Ltd","page":"e03177","title":"Fine-scale fire patterns mediate forest structure in frequent-fire ecosystems","volume":"11","author":[{"family":"Ritter","given":"Scott M"},{"family":"Hoffman","given":"Chad M"},{"family":"Battaglia","given":"Mike A"},{"family":"Stevens-Rumann","given":"Camille S"},{"family":"Mell","given":"William E"}],"issued":{"date-parts":[["2020",7]]},"citation-key":"Ritter_2020a"}},{"id":3639,"uris":["http://zotero.org/users/10601290/items/2J8X23HC"],"itemData":{"id":3639,"type":"article-journal","abstract":"Numerical simulations of laboratory-scale experiments, with no wind imposed, were performed for fuel bed slopes ranging from 0° to 45°. The implementation of a vertical symmetry plane (SP) placed, span-wise, along the middle of the computational domain, was assessed as an approach to reduce computational cost. The simulations were performed with Wildland-urban interface Fire Dynamics Simulator (WFDS). The experimental trends of the compared quantities were reproduced well by the simulations. Radiative heat transfer is the dominant mechanism of heating for slope angles between 0° and 22°, and convection heat transfer mechanism starts to be relevant and becomes more important than radiation for slopes of 31° and 45°. Similar to other studies, it was found a “critical” angle of 22o. For slopes angles greater than the critical value, there are significant changes in the wind conditions at the base of the flame which result in a more rapid increase in the rate of spread with increasing slope.","container-title":"Fire Safety Journal","DOI":"10.1016/j.firesaf.2019.102844","ISSN":"03797112","journalAbbreviation":"Fire Safety Journal","language":"en","page":"102844","source":"DOI.org (Crossref)","title":"Fire spread upslope: Numerical simulation of laboratory experiments","title-short":"Fire spread upslope","volume":"108","author":[{"family":"Sánchez-Monroy","given":"X."},{"family":"Mell","given":"W."},{"family":"Torres-Arenas","given":"J."},{"family":"Butler","given":"B.W."}],"issued":{"date-parts":[["2019",9]]},"citation-key":"Sanchez-Monroy_2019"}}],"schema":"https://github.com/citation-style-language/schema/raw/master/csl-citation.json"} </w:instrText>
      </w:r>
      <w:r w:rsidR="00E71E4B" w:rsidRPr="00AA1AB6">
        <w:rPr>
          <w:rFonts w:cs="Times New Roman"/>
          <w:color w:val="000000" w:themeColor="text1"/>
        </w:rPr>
        <w:fldChar w:fldCharType="separate"/>
      </w:r>
      <w:r w:rsidR="00AA1AB6" w:rsidRPr="00CC4B80">
        <w:rPr>
          <w:rFonts w:cs="Times New Roman"/>
          <w:color w:val="000000" w:themeColor="text1"/>
          <w:lang w:val="fr-FR"/>
          <w:rPrChange w:id="446" w:author="Chad Hoffman" w:date="2024-05-29T16:47:00Z">
            <w:rPr>
              <w:rFonts w:cs="Times New Roman"/>
              <w:color w:val="000000" w:themeColor="text1"/>
            </w:rPr>
          </w:rPrChange>
        </w:rPr>
        <w:t>(Castle et al., 2013; McGrattan et al., 2012</w:t>
      </w:r>
      <w:ins w:id="447" w:author="Katherine Hayes" w:date="2024-06-28T11:50:00Z">
        <w:r w:rsidR="004573BB">
          <w:rPr>
            <w:rFonts w:cs="Times New Roman"/>
            <w:color w:val="000000" w:themeColor="text1"/>
            <w:lang w:val="fr-FR"/>
          </w:rPr>
          <w:t>;</w:t>
        </w:r>
      </w:ins>
      <w:del w:id="448" w:author="Katherine Hayes" w:date="2024-06-28T11:50:00Z">
        <w:r w:rsidR="00AA1AB6" w:rsidRPr="00CC4B80" w:rsidDel="004573BB">
          <w:rPr>
            <w:rFonts w:cs="Times New Roman"/>
            <w:color w:val="000000" w:themeColor="text1"/>
            <w:lang w:val="fr-FR"/>
            <w:rPrChange w:id="449" w:author="Chad Hoffman" w:date="2024-05-29T16:47:00Z">
              <w:rPr>
                <w:rFonts w:cs="Times New Roman"/>
                <w:color w:val="000000" w:themeColor="text1"/>
              </w:rPr>
            </w:rPrChange>
          </w:rPr>
          <w:delText>, n.d.; McGratta</w:delText>
        </w:r>
      </w:del>
      <w:del w:id="450" w:author="Katherine Hayes" w:date="2024-06-28T11:49:00Z">
        <w:r w:rsidR="00AA1AB6" w:rsidRPr="00CC4B80" w:rsidDel="004573BB">
          <w:rPr>
            <w:rFonts w:cs="Times New Roman"/>
            <w:color w:val="000000" w:themeColor="text1"/>
            <w:lang w:val="fr-FR"/>
            <w:rPrChange w:id="451" w:author="Chad Hoffman" w:date="2024-05-29T16:47:00Z">
              <w:rPr>
                <w:rFonts w:cs="Times New Roman"/>
                <w:color w:val="000000" w:themeColor="text1"/>
              </w:rPr>
            </w:rPrChange>
          </w:rPr>
          <w:delText>n and Hostikka, n.d.</w:delText>
        </w:r>
      </w:del>
      <w:del w:id="452" w:author="Katherine Hayes" w:date="2024-06-28T11:50:00Z">
        <w:r w:rsidR="00AA1AB6" w:rsidRPr="00CC4B80" w:rsidDel="004573BB">
          <w:rPr>
            <w:rFonts w:cs="Times New Roman"/>
            <w:color w:val="000000" w:themeColor="text1"/>
            <w:lang w:val="fr-FR"/>
            <w:rPrChange w:id="453" w:author="Chad Hoffman" w:date="2024-05-29T16:47:00Z">
              <w:rPr>
                <w:rFonts w:cs="Times New Roman"/>
                <w:color w:val="000000" w:themeColor="text1"/>
              </w:rPr>
            </w:rPrChange>
          </w:rPr>
          <w:delText>;</w:delText>
        </w:r>
      </w:del>
      <w:r w:rsidR="00AA1AB6" w:rsidRPr="00CC4B80">
        <w:rPr>
          <w:rFonts w:cs="Times New Roman"/>
          <w:color w:val="000000" w:themeColor="text1"/>
          <w:lang w:val="fr-FR"/>
          <w:rPrChange w:id="454" w:author="Chad Hoffman" w:date="2024-05-29T16:47:00Z">
            <w:rPr>
              <w:rFonts w:cs="Times New Roman"/>
              <w:color w:val="000000" w:themeColor="text1"/>
            </w:rPr>
          </w:rPrChange>
        </w:rPr>
        <w:t xml:space="preserve"> Mell, 2007; Mell et al., 2009; Mueller et al., 2014; Overholt et al., 2014; Perez-Ramirez et al., 2017; Ritter et al., 2020; Sánchez-Monroy et al., 2019)</w:t>
      </w:r>
      <w:r w:rsidR="00E71E4B" w:rsidRPr="00AA1AB6">
        <w:rPr>
          <w:rFonts w:cs="Times New Roman"/>
          <w:color w:val="000000" w:themeColor="text1"/>
        </w:rPr>
        <w:fldChar w:fldCharType="end"/>
      </w:r>
      <w:r w:rsidR="00AA1AB6" w:rsidRPr="00AA1AB6">
        <w:rPr>
          <w:rFonts w:cs="Times New Roman"/>
          <w:color w:val="000000" w:themeColor="text1"/>
          <w:lang w:val="fr-FR"/>
        </w:rPr>
        <w:t>.</w:t>
      </w:r>
      <w:ins w:id="455" w:author="Katherine Hayes" w:date="2024-03-25T12:20:00Z">
        <w:r w:rsidR="00C81F2F">
          <w:rPr>
            <w:rFonts w:cs="Times New Roman"/>
            <w:color w:val="000000" w:themeColor="text1"/>
            <w:lang w:val="fr-FR"/>
          </w:rPr>
          <w:t xml:space="preserve"> </w:t>
        </w:r>
        <w:r w:rsidR="00C81F2F">
          <w:rPr>
            <w:rFonts w:cs="Times New Roman"/>
            <w:color w:val="000000" w:themeColor="text1"/>
          </w:rPr>
          <w:t xml:space="preserve">While smoldering combustion is an important </w:t>
        </w:r>
        <w:r w:rsidR="00C81F2F">
          <w:rPr>
            <w:rFonts w:cs="Times New Roman"/>
            <w:color w:val="000000" w:themeColor="text1"/>
          </w:rPr>
          <w:lastRenderedPageBreak/>
          <w:t xml:space="preserve">characteristic of fire behavior in boreal forests, representing </w:t>
        </w:r>
      </w:ins>
      <w:ins w:id="456" w:author="Katherine Hayes" w:date="2024-07-04T11:36:00Z">
        <w:r w:rsidR="0076178B">
          <w:rPr>
            <w:rFonts w:cs="Times New Roman"/>
            <w:color w:val="000000" w:themeColor="text1"/>
          </w:rPr>
          <w:t xml:space="preserve">crown </w:t>
        </w:r>
      </w:ins>
      <w:ins w:id="457" w:author="Katherine Hayes" w:date="2024-03-25T12:20:00Z">
        <w:r w:rsidR="00C81F2F">
          <w:rPr>
            <w:rFonts w:cs="Times New Roman"/>
            <w:color w:val="000000" w:themeColor="text1"/>
          </w:rPr>
          <w:t xml:space="preserve">fire spread and smoldering simultaneously is not yet possible in WFDS or other fire behavior models, so we focus primarily on </w:t>
        </w:r>
      </w:ins>
      <w:ins w:id="458" w:author="Katherine Hayes" w:date="2024-07-04T11:36:00Z">
        <w:r w:rsidR="0076178B">
          <w:rPr>
            <w:rFonts w:cs="Times New Roman"/>
            <w:color w:val="000000" w:themeColor="text1"/>
          </w:rPr>
          <w:t xml:space="preserve">crown </w:t>
        </w:r>
      </w:ins>
      <w:ins w:id="459" w:author="Katherine Hayes" w:date="2024-03-25T12:20:00Z">
        <w:r w:rsidR="00C81F2F">
          <w:rPr>
            <w:rFonts w:cs="Times New Roman"/>
            <w:color w:val="000000" w:themeColor="text1"/>
          </w:rPr>
          <w:t>fire spread in this study.</w:t>
        </w:r>
      </w:ins>
    </w:p>
    <w:p w14:paraId="11635830" w14:textId="72C29883" w:rsidR="00D51CB7" w:rsidRPr="001F473C" w:rsidRDefault="001E2453" w:rsidP="001E2453">
      <w:pPr>
        <w:suppressLineNumbers/>
        <w:spacing w:line="240" w:lineRule="auto"/>
        <w:rPr>
          <w:rFonts w:cs="Times New Roman"/>
        </w:rPr>
      </w:pPr>
      <w:r w:rsidRPr="001F473C">
        <w:rPr>
          <w:rFonts w:cs="Times New Roman"/>
          <w:noProof/>
        </w:rPr>
        <w:drawing>
          <wp:inline distT="0" distB="0" distL="0" distR="0" wp14:anchorId="2E61D779" wp14:editId="36119E62">
            <wp:extent cx="5943600" cy="3117954"/>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rotWithShape="1">
                    <a:blip r:embed="rId9">
                      <a:extLst>
                        <a:ext uri="{28A0092B-C50C-407E-A947-70E740481C1C}">
                          <a14:useLocalDpi xmlns:a14="http://schemas.microsoft.com/office/drawing/2010/main" val="0"/>
                        </a:ext>
                      </a:extLst>
                    </a:blip>
                    <a:srcRect b="6739"/>
                    <a:stretch/>
                  </pic:blipFill>
                  <pic:spPr bwMode="auto">
                    <a:xfrm>
                      <a:off x="0" y="0"/>
                      <a:ext cx="5943600" cy="3117954"/>
                    </a:xfrm>
                    <a:prstGeom prst="rect">
                      <a:avLst/>
                    </a:prstGeom>
                    <a:ln>
                      <a:noFill/>
                    </a:ln>
                    <a:extLst>
                      <a:ext uri="{53640926-AAD7-44D8-BBD7-CCE9431645EC}">
                        <a14:shadowObscured xmlns:a14="http://schemas.microsoft.com/office/drawing/2010/main"/>
                      </a:ext>
                    </a:extLst>
                  </pic:spPr>
                </pic:pic>
              </a:graphicData>
            </a:graphic>
          </wp:inline>
        </w:drawing>
      </w:r>
    </w:p>
    <w:p w14:paraId="66645809" w14:textId="126931EA" w:rsidR="009424C9" w:rsidRPr="001F473C" w:rsidRDefault="00D51CB7" w:rsidP="00483C9A">
      <w:pPr>
        <w:suppressLineNumbers/>
        <w:spacing w:line="240" w:lineRule="auto"/>
        <w:rPr>
          <w:rFonts w:cs="Times New Roman"/>
          <w:color w:val="FF0000"/>
        </w:rPr>
      </w:pPr>
      <w:r w:rsidRPr="001F473C">
        <w:rPr>
          <w:rFonts w:cs="Times New Roman"/>
          <w:b/>
          <w:bCs/>
        </w:rPr>
        <w:t>Figure 1</w:t>
      </w:r>
      <w:r w:rsidRPr="001F473C">
        <w:rPr>
          <w:rFonts w:cs="Times New Roman"/>
        </w:rPr>
        <w:t xml:space="preserve">. Modeling Scenarios. </w:t>
      </w:r>
      <w:r w:rsidR="009424C9" w:rsidRPr="001F473C">
        <w:rPr>
          <w:rFonts w:cs="Times New Roman"/>
        </w:rPr>
        <w:t xml:space="preserve">Simulated landscapes were built using observed </w:t>
      </w:r>
      <w:del w:id="460" w:author="Katherine Hayes" w:date="2024-07-04T11:36:00Z">
        <w:r w:rsidR="009424C9" w:rsidRPr="001F473C" w:rsidDel="0076178B">
          <w:rPr>
            <w:rFonts w:cs="Times New Roman"/>
          </w:rPr>
          <w:delText>forest composition and structure characteristics</w:delText>
        </w:r>
      </w:del>
      <w:ins w:id="461" w:author="Katherine Hayes" w:date="2024-07-04T11:36:00Z">
        <w:r w:rsidR="0076178B">
          <w:rPr>
            <w:rFonts w:cs="Times New Roman"/>
          </w:rPr>
          <w:t>patte</w:t>
        </w:r>
      </w:ins>
      <w:ins w:id="462" w:author="Katherine Hayes" w:date="2024-07-04T11:37:00Z">
        <w:r w:rsidR="0076178B">
          <w:rPr>
            <w:rFonts w:cs="Times New Roman"/>
          </w:rPr>
          <w:t>rns of fuel abundance and arrangement</w:t>
        </w:r>
      </w:ins>
      <w:r w:rsidR="009424C9" w:rsidRPr="001F473C">
        <w:rPr>
          <w:rFonts w:cs="Times New Roman"/>
        </w:rPr>
        <w:t xml:space="preserve"> from once-burned and thrice-burned </w:t>
      </w:r>
      <w:del w:id="463" w:author="Katherine Hayes" w:date="2024-07-04T13:31:00Z">
        <w:r w:rsidR="009424C9" w:rsidRPr="001F473C" w:rsidDel="00D51FB4">
          <w:rPr>
            <w:rFonts w:cs="Times New Roman"/>
          </w:rPr>
          <w:delText>plots</w:delText>
        </w:r>
      </w:del>
      <w:ins w:id="464" w:author="Katherine Hayes" w:date="2024-07-04T13:31:00Z">
        <w:r w:rsidR="00D51FB4">
          <w:rPr>
            <w:rFonts w:cs="Times New Roman"/>
          </w:rPr>
          <w:t>forests</w:t>
        </w:r>
      </w:ins>
      <w:ins w:id="465" w:author="Katherine Hayes" w:date="2024-08-13T12:42:00Z">
        <w:r w:rsidR="00B55CCF">
          <w:rPr>
            <w:rFonts w:cs="Times New Roman"/>
          </w:rPr>
          <w:t xml:space="preserve"> (picture credit: Katherine Hayes)</w:t>
        </w:r>
      </w:ins>
      <w:r w:rsidR="009424C9" w:rsidRPr="001F473C">
        <w:rPr>
          <w:rFonts w:cs="Times New Roman"/>
        </w:rPr>
        <w:t>, using mean values and 90</w:t>
      </w:r>
      <w:r w:rsidR="009424C9" w:rsidRPr="001F473C">
        <w:rPr>
          <w:rFonts w:cs="Times New Roman"/>
          <w:vertAlign w:val="superscript"/>
        </w:rPr>
        <w:t>th</w:t>
      </w:r>
      <w:r w:rsidR="009424C9" w:rsidRPr="001F473C">
        <w:rPr>
          <w:rFonts w:cs="Times New Roman"/>
        </w:rPr>
        <w:t xml:space="preserve"> quartile values to represent an average fuel load and an extreme fuel load. </w:t>
      </w:r>
      <w:ins w:id="466" w:author="Katherine Hayes" w:date="2024-07-04T11:37:00Z">
        <w:r w:rsidR="0076178B">
          <w:rPr>
            <w:rFonts w:cs="Times New Roman"/>
          </w:rPr>
          <w:t xml:space="preserve"> </w:t>
        </w:r>
      </w:ins>
    </w:p>
    <w:p w14:paraId="3C99B823" w14:textId="77777777" w:rsidR="004C6443" w:rsidRPr="001F473C" w:rsidRDefault="004C6443" w:rsidP="00483C9A">
      <w:pPr>
        <w:suppressLineNumbers/>
        <w:spacing w:line="240" w:lineRule="auto"/>
        <w:rPr>
          <w:rFonts w:cs="Times New Roman"/>
        </w:rPr>
      </w:pPr>
    </w:p>
    <w:p w14:paraId="3B283325" w14:textId="2F8A34C1" w:rsidR="009424C9" w:rsidRDefault="004C6443" w:rsidP="00CE27ED">
      <w:pPr>
        <w:ind w:firstLine="360"/>
        <w:rPr>
          <w:ins w:id="467" w:author="Katherine Hayes" w:date="2024-03-25T12:21:00Z"/>
          <w:rFonts w:cs="Times New Roman"/>
        </w:rPr>
      </w:pPr>
      <w:r w:rsidRPr="001F473C">
        <w:rPr>
          <w:rFonts w:cs="Times New Roman"/>
        </w:rPr>
        <w:t>Our simulation</w:t>
      </w:r>
      <w:ins w:id="468" w:author="Katherine Hayes" w:date="2024-07-04T11:40:00Z">
        <w:r w:rsidR="0068515B">
          <w:rPr>
            <w:rFonts w:cs="Times New Roman"/>
          </w:rPr>
          <w:t xml:space="preserve"> </w:t>
        </w:r>
      </w:ins>
      <w:del w:id="469" w:author="Katherine Hayes" w:date="2024-07-04T11:40:00Z">
        <w:r w:rsidRPr="001F473C" w:rsidDel="0068515B">
          <w:rPr>
            <w:rFonts w:cs="Times New Roman"/>
          </w:rPr>
          <w:delText xml:space="preserve">-based </w:delText>
        </w:r>
      </w:del>
      <w:r w:rsidRPr="001F473C">
        <w:rPr>
          <w:rFonts w:cs="Times New Roman"/>
        </w:rPr>
        <w:t>experiment</w:t>
      </w:r>
      <w:ins w:id="470" w:author="Katherine Hayes" w:date="2024-07-04T11:39:00Z">
        <w:r w:rsidR="0068515B">
          <w:rPr>
            <w:rFonts w:cs="Times New Roman"/>
          </w:rPr>
          <w:t xml:space="preserve"> </w:t>
        </w:r>
      </w:ins>
      <w:del w:id="471" w:author="Katherine Hayes" w:date="2024-07-04T11:39:00Z">
        <w:r w:rsidRPr="001F473C" w:rsidDel="0068515B">
          <w:rPr>
            <w:rFonts w:cs="Times New Roman"/>
          </w:rPr>
          <w:delText xml:space="preserve">al design </w:delText>
        </w:r>
      </w:del>
      <w:del w:id="472" w:author="Katherine Hayes" w:date="2024-07-04T13:06:00Z">
        <w:r w:rsidRPr="001F473C" w:rsidDel="00A30AD4">
          <w:rPr>
            <w:rFonts w:cs="Times New Roman"/>
          </w:rPr>
          <w:delText xml:space="preserve">was </w:delText>
        </w:r>
      </w:del>
      <w:del w:id="473" w:author="Katherine Hayes" w:date="2024-07-04T11:40:00Z">
        <w:r w:rsidRPr="001F473C" w:rsidDel="0068515B">
          <w:rPr>
            <w:rFonts w:cs="Times New Roman"/>
          </w:rPr>
          <w:delText>fully</w:delText>
        </w:r>
      </w:del>
      <w:ins w:id="474" w:author="Katherine Hayes" w:date="2024-08-13T12:43:00Z">
        <w:r w:rsidR="00B55CCF">
          <w:rPr>
            <w:rFonts w:cs="Times New Roman"/>
          </w:rPr>
          <w:t>wa</w:t>
        </w:r>
      </w:ins>
      <w:ins w:id="475" w:author="Katherine Hayes" w:date="2024-07-04T13:06:00Z">
        <w:r w:rsidR="00A30AD4">
          <w:rPr>
            <w:rFonts w:cs="Times New Roman"/>
          </w:rPr>
          <w:t>s</w:t>
        </w:r>
      </w:ins>
      <w:r w:rsidRPr="001F473C">
        <w:rPr>
          <w:rFonts w:cs="Times New Roman"/>
        </w:rPr>
        <w:t xml:space="preserve"> factorial</w:t>
      </w:r>
      <w:ins w:id="476" w:author="Katherine Hayes" w:date="2024-03-25T12:21:00Z">
        <w:r w:rsidR="00C81F2F">
          <w:rPr>
            <w:rFonts w:cs="Times New Roman"/>
          </w:rPr>
          <w:t xml:space="preserve"> (Fig. 1)</w:t>
        </w:r>
      </w:ins>
      <w:r w:rsidRPr="001F473C">
        <w:rPr>
          <w:rFonts w:cs="Times New Roman"/>
        </w:rPr>
        <w:t xml:space="preserve">. </w:t>
      </w:r>
      <w:ins w:id="477" w:author="Katherine Hayes" w:date="2024-07-04T13:11:00Z">
        <w:r w:rsidR="00CE27ED">
          <w:rPr>
            <w:rFonts w:cs="Times New Roman"/>
          </w:rPr>
          <w:t xml:space="preserve">We </w:t>
        </w:r>
        <w:r w:rsidR="00EE64D6">
          <w:rPr>
            <w:rFonts w:cs="Times New Roman"/>
          </w:rPr>
          <w:t>built model landscapes to compare</w:t>
        </w:r>
        <w:r w:rsidR="00CE27ED">
          <w:rPr>
            <w:rFonts w:cs="Times New Roman"/>
          </w:rPr>
          <w:t xml:space="preserve"> once- and thrice-burned </w:t>
        </w:r>
      </w:ins>
      <w:ins w:id="478" w:author="Katherine Hayes" w:date="2024-07-04T13:12:00Z">
        <w:r w:rsidR="00EE64D6">
          <w:rPr>
            <w:rFonts w:cs="Times New Roman"/>
          </w:rPr>
          <w:t>forests</w:t>
        </w:r>
      </w:ins>
      <w:ins w:id="479" w:author="Katherine Hayes" w:date="2024-07-04T13:11:00Z">
        <w:r w:rsidR="00CE27ED">
          <w:rPr>
            <w:rFonts w:cs="Times New Roman"/>
          </w:rPr>
          <w:t xml:space="preserve">: while we measured fuel characteristics in twice-burned </w:t>
        </w:r>
      </w:ins>
      <w:ins w:id="480" w:author="Katherine Hayes" w:date="2024-07-04T13:37:00Z">
        <w:r w:rsidR="006175C9">
          <w:rPr>
            <w:rFonts w:cs="Times New Roman"/>
          </w:rPr>
          <w:t>forests,</w:t>
        </w:r>
      </w:ins>
      <w:ins w:id="481" w:author="Katherine Hayes" w:date="2024-07-04T13:11:00Z">
        <w:r w:rsidR="00CE27ED">
          <w:rPr>
            <w:rFonts w:cs="Times New Roman"/>
          </w:rPr>
          <w:t xml:space="preserve"> we were constrained by computational resources and prioritized </w:t>
        </w:r>
      </w:ins>
      <w:ins w:id="482" w:author="Katherine Hayes" w:date="2024-07-04T13:12:00Z">
        <w:r w:rsidR="00EE64D6">
          <w:rPr>
            <w:rFonts w:cs="Times New Roman"/>
          </w:rPr>
          <w:t>simulating</w:t>
        </w:r>
      </w:ins>
      <w:ins w:id="483" w:author="Katherine Hayes" w:date="2024-07-04T13:11:00Z">
        <w:r w:rsidR="00CE27ED">
          <w:rPr>
            <w:rFonts w:cs="Times New Roman"/>
          </w:rPr>
          <w:t xml:space="preserve"> landscapes with the greatest difference in fuel characteristics. </w:t>
        </w:r>
      </w:ins>
      <w:del w:id="484" w:author="Katherine Hayes" w:date="2024-07-04T11:40:00Z">
        <w:r w:rsidR="00E749C9" w:rsidRPr="001F473C" w:rsidDel="0068515B">
          <w:rPr>
            <w:rFonts w:cs="Times New Roman"/>
          </w:rPr>
          <w:delText>This included (1) fuel setups with once- and thrice-burned fuels in the latter half of the fire simulation domain (with unburned fuels in the front half)</w:delText>
        </w:r>
      </w:del>
      <w:ins w:id="485" w:author="Katherine Hayes" w:date="2024-07-04T11:40:00Z">
        <w:r w:rsidR="0068515B">
          <w:rPr>
            <w:rFonts w:cs="Times New Roman"/>
          </w:rPr>
          <w:t xml:space="preserve">We built two scenarios of fuel abundance and arrangement, referred to as “average fuel” and “high fuel”: </w:t>
        </w:r>
      </w:ins>
      <w:ins w:id="486" w:author="Katherine Hayes" w:date="2024-07-04T11:41:00Z">
        <w:r w:rsidR="0068515B">
          <w:rPr>
            <w:rFonts w:cs="Times New Roman"/>
          </w:rPr>
          <w:t xml:space="preserve">average fuel scenarios were built using mean values of </w:t>
        </w:r>
      </w:ins>
      <w:ins w:id="487" w:author="Katherine Hayes" w:date="2024-08-13T12:44:00Z">
        <w:r w:rsidR="00B55CCF">
          <w:rPr>
            <w:rFonts w:cs="Times New Roman"/>
          </w:rPr>
          <w:t xml:space="preserve">observed </w:t>
        </w:r>
      </w:ins>
      <w:ins w:id="488" w:author="Katherine Hayes" w:date="2024-07-04T11:41:00Z">
        <w:r w:rsidR="0068515B">
          <w:rPr>
            <w:rFonts w:cs="Times New Roman"/>
          </w:rPr>
          <w:t>fuel abundance</w:t>
        </w:r>
        <w:r w:rsidR="0068515B" w:rsidRPr="00B55CCF">
          <w:rPr>
            <w:rFonts w:cs="Times New Roman"/>
          </w:rPr>
          <w:t>,</w:t>
        </w:r>
        <w:r w:rsidR="0068515B">
          <w:rPr>
            <w:rFonts w:cs="Times New Roman"/>
          </w:rPr>
          <w:t xml:space="preserve"> and high fuel scenarios were built using </w:t>
        </w:r>
      </w:ins>
      <w:ins w:id="489" w:author="Katherine Hayes" w:date="2024-08-13T12:44:00Z">
        <w:r w:rsidR="00B55CCF">
          <w:rPr>
            <w:rFonts w:cs="Times New Roman"/>
          </w:rPr>
          <w:t xml:space="preserve">the </w:t>
        </w:r>
      </w:ins>
      <w:ins w:id="490" w:author="Katherine Hayes" w:date="2024-07-04T11:41:00Z">
        <w:r w:rsidR="0068515B">
          <w:rPr>
            <w:rFonts w:cs="Times New Roman"/>
          </w:rPr>
          <w:t>90</w:t>
        </w:r>
        <w:r w:rsidR="0068515B" w:rsidRPr="0068515B">
          <w:rPr>
            <w:rFonts w:cs="Times New Roman"/>
            <w:vertAlign w:val="superscript"/>
            <w:rPrChange w:id="491" w:author="Katherine Hayes" w:date="2024-07-04T11:41:00Z">
              <w:rPr>
                <w:rFonts w:cs="Times New Roman"/>
              </w:rPr>
            </w:rPrChange>
          </w:rPr>
          <w:t>th</w:t>
        </w:r>
        <w:r w:rsidR="0068515B">
          <w:rPr>
            <w:rFonts w:cs="Times New Roman"/>
          </w:rPr>
          <w:t xml:space="preserve"> quartile </w:t>
        </w:r>
      </w:ins>
      <w:ins w:id="492" w:author="Katherine Hayes" w:date="2024-08-13T12:44:00Z">
        <w:r w:rsidR="00B55CCF">
          <w:rPr>
            <w:rFonts w:cs="Times New Roman"/>
          </w:rPr>
          <w:t>of observed values of</w:t>
        </w:r>
      </w:ins>
      <w:ins w:id="493" w:author="Katherine Hayes" w:date="2024-07-04T11:41:00Z">
        <w:r w:rsidR="0068515B">
          <w:rPr>
            <w:rFonts w:cs="Times New Roman"/>
          </w:rPr>
          <w:t xml:space="preserve"> fuel abundance</w:t>
        </w:r>
      </w:ins>
      <w:r w:rsidR="00E749C9" w:rsidRPr="001F473C">
        <w:rPr>
          <w:rFonts w:cs="Times New Roman"/>
        </w:rPr>
        <w:t>.</w:t>
      </w:r>
      <w:ins w:id="494" w:author="Katherine Hayes" w:date="2024-07-04T13:08:00Z">
        <w:r w:rsidR="00CE27ED">
          <w:rPr>
            <w:rFonts w:cs="Times New Roman"/>
          </w:rPr>
          <w:t xml:space="preserve"> To test the role of fire weather conditions, we used 2 scenarios: </w:t>
        </w:r>
      </w:ins>
      <w:del w:id="495" w:author="Katherine Hayes" w:date="2024-07-04T13:08:00Z">
        <w:r w:rsidRPr="001F473C" w:rsidDel="00CE27ED">
          <w:rPr>
            <w:rFonts w:cs="Times New Roman"/>
          </w:rPr>
          <w:delText xml:space="preserve"> (2) </w:delText>
        </w:r>
      </w:del>
      <w:ins w:id="496" w:author="Katherine Hayes" w:date="2024-07-04T13:08:00Z">
        <w:r w:rsidR="00CE27ED">
          <w:rPr>
            <w:rFonts w:cs="Times New Roman"/>
          </w:rPr>
          <w:t>m</w:t>
        </w:r>
      </w:ins>
      <w:del w:id="497" w:author="Katherine Hayes" w:date="2024-07-04T13:08:00Z">
        <w:r w:rsidRPr="001F473C" w:rsidDel="00CE27ED">
          <w:rPr>
            <w:rFonts w:cs="Times New Roman"/>
          </w:rPr>
          <w:delText>M</w:delText>
        </w:r>
      </w:del>
      <w:r w:rsidRPr="001F473C">
        <w:rPr>
          <w:rFonts w:cs="Times New Roman"/>
        </w:rPr>
        <w:t xml:space="preserve">oderate </w:t>
      </w:r>
      <w:ins w:id="498" w:author="Katherine Hayes" w:date="2024-07-04T13:08:00Z">
        <w:r w:rsidR="00CE27ED">
          <w:rPr>
            <w:rFonts w:cs="Times New Roman"/>
          </w:rPr>
          <w:t>and</w:t>
        </w:r>
      </w:ins>
      <w:del w:id="499" w:author="Katherine Hayes" w:date="2024-07-04T13:08:00Z">
        <w:r w:rsidRPr="001F473C" w:rsidDel="00CE27ED">
          <w:rPr>
            <w:rFonts w:cs="Times New Roman"/>
          </w:rPr>
          <w:delText>or</w:delText>
        </w:r>
      </w:del>
      <w:r w:rsidRPr="001F473C">
        <w:rPr>
          <w:rFonts w:cs="Times New Roman"/>
        </w:rPr>
        <w:t xml:space="preserve"> extreme fire weather</w:t>
      </w:r>
      <w:ins w:id="500" w:author="Katherine Hayes" w:date="2024-07-04T13:09:00Z">
        <w:r w:rsidR="00CE27ED">
          <w:rPr>
            <w:rFonts w:cs="Times New Roman"/>
          </w:rPr>
          <w:t xml:space="preserve"> conditions</w:t>
        </w:r>
      </w:ins>
      <w:r w:rsidRPr="001F473C">
        <w:rPr>
          <w:rFonts w:cs="Times New Roman"/>
        </w:rPr>
        <w:t xml:space="preserve">. </w:t>
      </w:r>
      <w:r w:rsidR="00E749C9" w:rsidRPr="001F473C">
        <w:rPr>
          <w:rFonts w:cs="Times New Roman"/>
        </w:rPr>
        <w:t xml:space="preserve">Moderate fire weather was </w:t>
      </w:r>
      <w:r w:rsidR="00E749C9" w:rsidRPr="001F473C">
        <w:rPr>
          <w:rFonts w:cs="Times New Roman"/>
        </w:rPr>
        <w:lastRenderedPageBreak/>
        <w:t>simulated with a</w:t>
      </w:r>
      <w:del w:id="501" w:author="Katherine Hayes" w:date="2024-07-04T13:10:00Z">
        <w:r w:rsidR="00E749C9" w:rsidRPr="001F473C" w:rsidDel="00CE27ED">
          <w:rPr>
            <w:rFonts w:cs="Times New Roman"/>
          </w:rPr>
          <w:delText xml:space="preserve"> surface fuel moisture of 10%, </w:delText>
        </w:r>
      </w:del>
      <w:ins w:id="502" w:author="Katherine Hayes" w:date="2024-07-04T13:10:00Z">
        <w:r w:rsidR="00CE27ED">
          <w:rPr>
            <w:rFonts w:cs="Times New Roman"/>
          </w:rPr>
          <w:t xml:space="preserve">n </w:t>
        </w:r>
      </w:ins>
      <w:r w:rsidR="00E749C9" w:rsidRPr="001F473C">
        <w:rPr>
          <w:rFonts w:cs="Times New Roman"/>
        </w:rPr>
        <w:t xml:space="preserve">open (10-m </w:t>
      </w:r>
      <w:del w:id="503" w:author="Katherine Hayes" w:date="2024-08-13T12:45:00Z">
        <w:r w:rsidR="00352DDA" w:rsidRPr="001F473C" w:rsidDel="00B55CCF">
          <w:rPr>
            <w:rFonts w:cs="Times New Roman"/>
          </w:rPr>
          <w:delText>above ground level or</w:delText>
        </w:r>
      </w:del>
      <w:ins w:id="504" w:author="Katherine Hayes" w:date="2024-03-20T14:03:00Z">
        <w:r w:rsidR="00903960">
          <w:rPr>
            <w:rFonts w:cs="Times New Roman"/>
          </w:rPr>
          <w:t>a</w:t>
        </w:r>
      </w:ins>
      <w:ins w:id="505" w:author="Katherine Hayes" w:date="2024-03-20T14:04:00Z">
        <w:r w:rsidR="00903960">
          <w:rPr>
            <w:rFonts w:cs="Times New Roman"/>
          </w:rPr>
          <w:t>bove ground level</w:t>
        </w:r>
      </w:ins>
      <w:del w:id="506" w:author="Katherine Hayes" w:date="2024-08-13T12:45:00Z">
        <w:r w:rsidR="00352DDA" w:rsidRPr="001F473C" w:rsidDel="00B55CCF">
          <w:rPr>
            <w:rFonts w:cs="Times New Roman"/>
          </w:rPr>
          <w:delText xml:space="preserve"> </w:delText>
        </w:r>
        <w:r w:rsidR="00E749C9" w:rsidRPr="001F473C" w:rsidDel="00B55CCF">
          <w:rPr>
            <w:rFonts w:cs="Times New Roman"/>
          </w:rPr>
          <w:delText>AGL</w:delText>
        </w:r>
      </w:del>
      <w:r w:rsidR="00E749C9" w:rsidRPr="001F473C">
        <w:rPr>
          <w:rFonts w:cs="Times New Roman"/>
        </w:rPr>
        <w:t>) wind speed of 4 m/s, and conifer/hardwood foliar moisture content</w:t>
      </w:r>
      <w:ins w:id="507" w:author="Katherine Hayes" w:date="2024-07-04T13:09:00Z">
        <w:r w:rsidR="00CE27ED">
          <w:rPr>
            <w:rFonts w:cs="Times New Roman"/>
          </w:rPr>
          <w:t>s</w:t>
        </w:r>
      </w:ins>
      <w:r w:rsidR="00E749C9" w:rsidRPr="001F473C">
        <w:rPr>
          <w:rFonts w:cs="Times New Roman"/>
        </w:rPr>
        <w:t xml:space="preserve"> of 97% and 109%, respectively.</w:t>
      </w:r>
      <w:r w:rsidRPr="001F473C">
        <w:rPr>
          <w:rFonts w:cs="Times New Roman"/>
        </w:rPr>
        <w:t xml:space="preserve"> Extreme fire weather</w:t>
      </w:r>
      <w:r w:rsidR="006D2ABC" w:rsidRPr="001F473C">
        <w:rPr>
          <w:rFonts w:cs="Times New Roman"/>
        </w:rPr>
        <w:t xml:space="preserve"> simulations </w:t>
      </w:r>
      <w:r w:rsidRPr="001F473C">
        <w:rPr>
          <w:rFonts w:cs="Times New Roman"/>
        </w:rPr>
        <w:t xml:space="preserve">had </w:t>
      </w:r>
      <w:del w:id="508" w:author="Katherine Hayes" w:date="2024-07-04T13:10:00Z">
        <w:r w:rsidRPr="001F473C" w:rsidDel="00CE27ED">
          <w:rPr>
            <w:rFonts w:cs="Times New Roman"/>
          </w:rPr>
          <w:delText xml:space="preserve">surface fuel moistures of 10%, </w:delText>
        </w:r>
      </w:del>
      <w:r w:rsidRPr="001F473C">
        <w:rPr>
          <w:rFonts w:cs="Times New Roman"/>
        </w:rPr>
        <w:t xml:space="preserve">open (10-m </w:t>
      </w:r>
      <w:ins w:id="509" w:author="Katherine Hayes" w:date="2024-08-13T12:45:00Z">
        <w:r w:rsidR="00B55CCF">
          <w:rPr>
            <w:rFonts w:cs="Times New Roman"/>
          </w:rPr>
          <w:t>above ground level</w:t>
        </w:r>
      </w:ins>
      <w:del w:id="510" w:author="Katherine Hayes" w:date="2024-08-13T12:45:00Z">
        <w:r w:rsidRPr="001F473C" w:rsidDel="00B55CCF">
          <w:rPr>
            <w:rFonts w:cs="Times New Roman"/>
          </w:rPr>
          <w:delText>AGL</w:delText>
        </w:r>
      </w:del>
      <w:r w:rsidRPr="001F473C">
        <w:rPr>
          <w:rFonts w:cs="Times New Roman"/>
        </w:rPr>
        <w:t>) wind speeds of 8 m/s, and conifer/hardwood foliar moisture contents of 77%</w:t>
      </w:r>
      <w:r w:rsidR="006D2ABC" w:rsidRPr="001F473C">
        <w:rPr>
          <w:rFonts w:cs="Times New Roman"/>
        </w:rPr>
        <w:t xml:space="preserve"> and </w:t>
      </w:r>
      <w:r w:rsidRPr="001F473C">
        <w:rPr>
          <w:rFonts w:cs="Times New Roman"/>
        </w:rPr>
        <w:t xml:space="preserve">89%. </w:t>
      </w:r>
      <w:ins w:id="511" w:author="Katherine Hayes" w:date="2024-07-04T13:09:00Z">
        <w:r w:rsidR="00CE27ED">
          <w:rPr>
            <w:rFonts w:cs="Times New Roman"/>
          </w:rPr>
          <w:t xml:space="preserve">We set surface fuel moisture at 10% for both the moderate and extreme fire </w:t>
        </w:r>
      </w:ins>
      <w:ins w:id="512" w:author="Katherine Hayes" w:date="2024-07-04T13:10:00Z">
        <w:r w:rsidR="00CE27ED">
          <w:rPr>
            <w:rFonts w:cs="Times New Roman"/>
          </w:rPr>
          <w:t xml:space="preserve">weather scenarios: </w:t>
        </w:r>
        <w:r w:rsidR="00CE27ED" w:rsidRPr="00CE27ED">
          <w:rPr>
            <w:rFonts w:cs="Times New Roman"/>
            <w:highlight w:val="yellow"/>
            <w:rPrChange w:id="513" w:author="Katherine Hayes" w:date="2024-07-04T13:10:00Z">
              <w:rPr>
                <w:rFonts w:cs="Times New Roman"/>
              </w:rPr>
            </w:rPrChange>
          </w:rPr>
          <w:t>[EXPLAIN].</w:t>
        </w:r>
        <w:r w:rsidR="00CE27ED">
          <w:rPr>
            <w:rFonts w:cs="Times New Roman"/>
          </w:rPr>
          <w:t xml:space="preserve"> </w:t>
        </w:r>
      </w:ins>
      <w:ins w:id="514" w:author="Chad Hoffman" w:date="2024-05-29T16:48:00Z">
        <w:r w:rsidR="00CC4B80" w:rsidRPr="00CE27ED">
          <w:rPr>
            <w:rFonts w:cs="Times New Roman"/>
            <w:highlight w:val="yellow"/>
            <w:rPrChange w:id="515" w:author="Katherine Hayes" w:date="2024-07-04T13:11:00Z">
              <w:rPr>
                <w:rFonts w:cs="Times New Roman"/>
              </w:rPr>
            </w:rPrChange>
          </w:rPr>
          <w:t>F</w:t>
        </w:r>
        <w:del w:id="516" w:author="Katherine Hayes" w:date="2024-06-21T15:09:00Z">
          <w:r w:rsidR="00CC4B80" w:rsidRPr="00CE27ED" w:rsidDel="00636E19">
            <w:rPr>
              <w:rFonts w:cs="Times New Roman"/>
              <w:highlight w:val="yellow"/>
              <w:rPrChange w:id="517" w:author="Katherine Hayes" w:date="2024-07-04T13:11:00Z">
                <w:rPr>
                  <w:rFonts w:cs="Times New Roman"/>
                </w:rPr>
              </w:rPrChange>
            </w:rPr>
            <w:delText>uel</w:delText>
          </w:r>
        </w:del>
      </w:ins>
      <w:del w:id="518" w:author="Chad Hoffman" w:date="2024-05-29T16:48:00Z">
        <w:r w:rsidR="00E749C9" w:rsidRPr="00CE27ED" w:rsidDel="00CC4B80">
          <w:rPr>
            <w:rFonts w:cs="Times New Roman"/>
            <w:highlight w:val="yellow"/>
            <w:rPrChange w:id="519" w:author="Katherine Hayes" w:date="2024-07-04T13:11:00Z">
              <w:rPr>
                <w:rFonts w:cs="Times New Roman"/>
              </w:rPr>
            </w:rPrChange>
          </w:rPr>
          <w:delText xml:space="preserve">We used </w:delText>
        </w:r>
      </w:del>
      <w:ins w:id="520" w:author="Chad Hoffman" w:date="2024-05-29T16:49:00Z">
        <w:del w:id="521" w:author="Katherine Hayes" w:date="2024-06-21T15:08:00Z">
          <w:r w:rsidR="00CC4B80" w:rsidRPr="00CE27ED" w:rsidDel="00636E19">
            <w:rPr>
              <w:rFonts w:cs="Times New Roman"/>
              <w:highlight w:val="yellow"/>
              <w:rPrChange w:id="522" w:author="Katherine Hayes" w:date="2024-07-04T13:11:00Z">
                <w:rPr>
                  <w:rFonts w:cs="Times New Roman"/>
                </w:rPr>
              </w:rPrChange>
            </w:rPr>
            <w:delText>F</w:delText>
          </w:r>
        </w:del>
        <w:r w:rsidR="00CC4B80" w:rsidRPr="00CE27ED">
          <w:rPr>
            <w:rFonts w:cs="Times New Roman"/>
            <w:highlight w:val="yellow"/>
            <w:rPrChange w:id="523" w:author="Katherine Hayes" w:date="2024-07-04T13:11:00Z">
              <w:rPr>
                <w:rFonts w:cs="Times New Roman"/>
              </w:rPr>
            </w:rPrChange>
          </w:rPr>
          <w:t xml:space="preserve">oliar </w:t>
        </w:r>
      </w:ins>
      <w:del w:id="524" w:author="Chad Hoffman" w:date="2024-05-29T16:49:00Z">
        <w:r w:rsidR="00E749C9" w:rsidRPr="00CE27ED" w:rsidDel="00CC4B80">
          <w:rPr>
            <w:rFonts w:cs="Times New Roman"/>
            <w:highlight w:val="yellow"/>
            <w:rPrChange w:id="525" w:author="Katherine Hayes" w:date="2024-07-04T13:11:00Z">
              <w:rPr>
                <w:rFonts w:cs="Times New Roman"/>
              </w:rPr>
            </w:rPrChange>
          </w:rPr>
          <w:delText xml:space="preserve">fuel </w:delText>
        </w:r>
      </w:del>
      <w:r w:rsidR="00E749C9" w:rsidRPr="00CE27ED">
        <w:rPr>
          <w:rFonts w:cs="Times New Roman"/>
          <w:highlight w:val="yellow"/>
          <w:rPrChange w:id="526" w:author="Katherine Hayes" w:date="2024-07-04T13:11:00Z">
            <w:rPr>
              <w:rFonts w:cs="Times New Roman"/>
            </w:rPr>
          </w:rPrChange>
        </w:rPr>
        <w:t xml:space="preserve">moisture metrics </w:t>
      </w:r>
      <w:ins w:id="527" w:author="Chad Hoffman" w:date="2024-05-29T16:48:00Z">
        <w:r w:rsidR="00CC4B80" w:rsidRPr="00CE27ED">
          <w:rPr>
            <w:rFonts w:cs="Times New Roman"/>
            <w:highlight w:val="yellow"/>
            <w:rPrChange w:id="528" w:author="Katherine Hayes" w:date="2024-07-04T13:11:00Z">
              <w:rPr>
                <w:rFonts w:cs="Times New Roman"/>
              </w:rPr>
            </w:rPrChange>
          </w:rPr>
          <w:t xml:space="preserve">were estimated </w:t>
        </w:r>
      </w:ins>
      <w:r w:rsidR="00E749C9" w:rsidRPr="00CE27ED">
        <w:rPr>
          <w:rFonts w:cs="Times New Roman"/>
          <w:highlight w:val="yellow"/>
          <w:rPrChange w:id="529" w:author="Katherine Hayes" w:date="2024-07-04T13:11:00Z">
            <w:rPr>
              <w:rFonts w:cs="Times New Roman"/>
            </w:rPr>
          </w:rPrChange>
        </w:rPr>
        <w:t>from the National Fuel Moisture Database (</w:t>
      </w:r>
      <w:r w:rsidR="0061294B" w:rsidRPr="00CE27ED">
        <w:rPr>
          <w:rFonts w:cs="Times New Roman"/>
          <w:highlight w:val="yellow"/>
          <w:rPrChange w:id="530" w:author="Katherine Hayes" w:date="2024-07-04T13:11:00Z">
            <w:rPr>
              <w:rFonts w:cs="Times New Roman"/>
            </w:rPr>
          </w:rPrChange>
        </w:rPr>
        <w:t>United States Forest Service 2010</w:t>
      </w:r>
      <w:ins w:id="531" w:author="Chad Hoffman" w:date="2024-05-29T16:48:00Z">
        <w:r w:rsidR="00CC4B80" w:rsidRPr="00CE27ED">
          <w:rPr>
            <w:rFonts w:cs="Times New Roman"/>
            <w:highlight w:val="yellow"/>
            <w:rPrChange w:id="532" w:author="Katherine Hayes" w:date="2024-07-04T13:11:00Z">
              <w:rPr>
                <w:rFonts w:cs="Times New Roman"/>
              </w:rPr>
            </w:rPrChange>
          </w:rPr>
          <w:t xml:space="preserve">) as </w:t>
        </w:r>
      </w:ins>
      <w:del w:id="533" w:author="Chad Hoffman" w:date="2024-05-29T16:48:00Z">
        <w:r w:rsidR="00E749C9" w:rsidRPr="00CE27ED" w:rsidDel="00CC4B80">
          <w:rPr>
            <w:rFonts w:cs="Times New Roman"/>
            <w:highlight w:val="yellow"/>
            <w:rPrChange w:id="534" w:author="Katherine Hayes" w:date="2024-07-04T13:11:00Z">
              <w:rPr>
                <w:rFonts w:cs="Times New Roman"/>
              </w:rPr>
            </w:rPrChange>
          </w:rPr>
          <w:delText>), using</w:delText>
        </w:r>
      </w:del>
      <w:del w:id="535" w:author="Katherine Hayes" w:date="2024-06-21T15:09:00Z">
        <w:r w:rsidR="00E749C9" w:rsidRPr="00CE27ED" w:rsidDel="00636E19">
          <w:rPr>
            <w:rFonts w:cs="Times New Roman"/>
            <w:highlight w:val="yellow"/>
            <w:rPrChange w:id="536" w:author="Katherine Hayes" w:date="2024-07-04T13:11:00Z">
              <w:rPr>
                <w:rFonts w:cs="Times New Roman"/>
              </w:rPr>
            </w:rPrChange>
          </w:rPr>
          <w:delText xml:space="preserve"> </w:delText>
        </w:r>
      </w:del>
      <w:r w:rsidR="00E749C9" w:rsidRPr="00CE27ED">
        <w:rPr>
          <w:rFonts w:cs="Times New Roman"/>
          <w:highlight w:val="yellow"/>
          <w:rPrChange w:id="537" w:author="Katherine Hayes" w:date="2024-07-04T13:11:00Z">
            <w:rPr>
              <w:rFonts w:cs="Times New Roman"/>
            </w:rPr>
          </w:rPrChange>
        </w:rPr>
        <w:t>the average (across 2011–2020) monthly minimum foliar moisture content.</w:t>
      </w:r>
    </w:p>
    <w:p w14:paraId="3504456B" w14:textId="7B549E1E" w:rsidR="00C81F2F" w:rsidRPr="001F473C" w:rsidDel="00CE27ED" w:rsidRDefault="00C81F2F" w:rsidP="004C6443">
      <w:pPr>
        <w:ind w:firstLine="360"/>
        <w:rPr>
          <w:del w:id="538" w:author="Katherine Hayes" w:date="2024-07-04T13:11:00Z"/>
          <w:rFonts w:cs="Times New Roman"/>
        </w:rPr>
      </w:pPr>
    </w:p>
    <w:p w14:paraId="235BD337" w14:textId="29F19D9E" w:rsidR="004C6443" w:rsidRPr="001F473C" w:rsidRDefault="00EC21FF" w:rsidP="004C6443">
      <w:pPr>
        <w:pBdr>
          <w:top w:val="nil"/>
          <w:left w:val="nil"/>
          <w:bottom w:val="nil"/>
          <w:right w:val="nil"/>
          <w:between w:val="nil"/>
        </w:pBdr>
        <w:ind w:firstLine="360"/>
        <w:rPr>
          <w:rFonts w:cs="Times New Roman"/>
          <w:color w:val="000000"/>
        </w:rPr>
      </w:pPr>
      <w:del w:id="539" w:author="Katherine Hayes" w:date="2024-07-04T13:15:00Z">
        <w:r w:rsidRPr="001F473C" w:rsidDel="00EE64D6">
          <w:rPr>
            <w:rFonts w:cs="Times New Roman"/>
          </w:rPr>
          <w:delText>We generated random landscapes based on the observed densities, surface fuels, and spatial dispersion of trees for once- and thrice-burned stands.</w:delText>
        </w:r>
        <w:r w:rsidR="002525A6" w:rsidRPr="001F473C" w:rsidDel="00EE64D6">
          <w:rPr>
            <w:rFonts w:cs="Times New Roman"/>
          </w:rPr>
          <w:delText xml:space="preserve"> </w:delText>
        </w:r>
      </w:del>
      <w:r w:rsidRPr="001F473C">
        <w:rPr>
          <w:rFonts w:cs="Times New Roman"/>
        </w:rPr>
        <w:t xml:space="preserve">To </w:t>
      </w:r>
      <w:del w:id="540" w:author="Katherine Hayes" w:date="2024-03-25T12:24:00Z">
        <w:r w:rsidRPr="001F473C" w:rsidDel="00B513D0">
          <w:rPr>
            <w:rFonts w:cs="Times New Roman"/>
          </w:rPr>
          <w:delText>produce a representation of the</w:delText>
        </w:r>
      </w:del>
      <w:ins w:id="541" w:author="Katherine Hayes" w:date="2024-03-25T12:24:00Z">
        <w:r w:rsidR="00B513D0">
          <w:rPr>
            <w:rFonts w:cs="Times New Roman"/>
          </w:rPr>
          <w:t>represent the</w:t>
        </w:r>
      </w:ins>
      <w:r w:rsidRPr="001F473C">
        <w:rPr>
          <w:rFonts w:cs="Times New Roman"/>
        </w:rPr>
        <w:t xml:space="preserve"> </w:t>
      </w:r>
      <w:ins w:id="542" w:author="Katherine Hayes" w:date="2024-07-04T13:16:00Z">
        <w:r w:rsidR="00EE64D6">
          <w:rPr>
            <w:rFonts w:cs="Times New Roman"/>
          </w:rPr>
          <w:t xml:space="preserve">average </w:t>
        </w:r>
      </w:ins>
      <w:del w:id="543" w:author="Katherine Hayes" w:date="2024-07-04T13:15:00Z">
        <w:r w:rsidRPr="001F473C" w:rsidDel="00EE64D6">
          <w:rPr>
            <w:rFonts w:cs="Times New Roman"/>
          </w:rPr>
          <w:delText xml:space="preserve">average </w:delText>
        </w:r>
      </w:del>
      <w:ins w:id="544" w:author="Katherine Hayes" w:date="2024-07-04T13:15:00Z">
        <w:r w:rsidR="00EE64D6">
          <w:rPr>
            <w:rFonts w:cs="Times New Roman"/>
          </w:rPr>
          <w:t xml:space="preserve">patterns of </w:t>
        </w:r>
      </w:ins>
      <w:r w:rsidRPr="001F473C">
        <w:rPr>
          <w:rFonts w:cs="Times New Roman"/>
        </w:rPr>
        <w:t xml:space="preserve">fuel </w:t>
      </w:r>
      <w:del w:id="545" w:author="Katherine Hayes" w:date="2024-07-04T13:15:00Z">
        <w:r w:rsidRPr="001F473C" w:rsidDel="00EE64D6">
          <w:rPr>
            <w:rFonts w:cs="Times New Roman"/>
          </w:rPr>
          <w:delText>characteristics</w:delText>
        </w:r>
      </w:del>
      <w:ins w:id="546" w:author="Katherine Hayes" w:date="2024-07-04T13:15:00Z">
        <w:r w:rsidR="00EE64D6">
          <w:rPr>
            <w:rFonts w:cs="Times New Roman"/>
          </w:rPr>
          <w:t xml:space="preserve">abundance and arrangement </w:t>
        </w:r>
      </w:ins>
      <w:ins w:id="547" w:author="Katherine Hayes" w:date="2024-03-25T12:24:00Z">
        <w:r w:rsidR="00B513D0">
          <w:rPr>
            <w:rFonts w:cs="Times New Roman"/>
          </w:rPr>
          <w:t xml:space="preserve">found in </w:t>
        </w:r>
      </w:ins>
      <w:ins w:id="548" w:author="Katherine Hayes" w:date="2024-07-04T13:15:00Z">
        <w:r w:rsidR="00EE64D6">
          <w:rPr>
            <w:rFonts w:cs="Times New Roman"/>
          </w:rPr>
          <w:t>once- and thrice-burned forests</w:t>
        </w:r>
      </w:ins>
      <w:r w:rsidRPr="001F473C">
        <w:rPr>
          <w:rFonts w:cs="Times New Roman"/>
        </w:rPr>
        <w:t xml:space="preserve">, we distributed the mean density of trees across </w:t>
      </w:r>
      <w:del w:id="549" w:author="Katherine Hayes" w:date="2024-07-04T13:16:00Z">
        <w:r w:rsidRPr="001F473C" w:rsidDel="00EE64D6">
          <w:rPr>
            <w:rFonts w:cs="Times New Roman"/>
          </w:rPr>
          <w:delText>each simulated landscape</w:delText>
        </w:r>
      </w:del>
      <w:ins w:id="550" w:author="Katherine Hayes" w:date="2024-07-04T13:16:00Z">
        <w:r w:rsidR="00EE64D6">
          <w:rPr>
            <w:rFonts w:cs="Times New Roman"/>
          </w:rPr>
          <w:t>our model domain</w:t>
        </w:r>
      </w:ins>
      <w:r w:rsidRPr="001F473C">
        <w:rPr>
          <w:rFonts w:cs="Times New Roman"/>
        </w:rPr>
        <w:t xml:space="preserve"> and pulled from our distributions of composition, height, and DBH to assign each tree </w:t>
      </w:r>
      <w:ins w:id="551" w:author="Katherine Hayes" w:date="2024-07-04T13:16:00Z">
        <w:r w:rsidR="00EE64D6">
          <w:rPr>
            <w:rFonts w:cs="Times New Roman"/>
          </w:rPr>
          <w:t xml:space="preserve">a </w:t>
        </w:r>
      </w:ins>
      <w:r w:rsidRPr="001F473C">
        <w:rPr>
          <w:rFonts w:cs="Times New Roman"/>
        </w:rPr>
        <w:t>species, live/dead status, height, and volume.</w:t>
      </w:r>
      <w:r w:rsidR="00F427DF" w:rsidRPr="001F473C">
        <w:rPr>
          <w:rFonts w:cs="Times New Roman"/>
        </w:rPr>
        <w:t xml:space="preserve"> </w:t>
      </w:r>
      <w:r w:rsidRPr="001F473C">
        <w:rPr>
          <w:rFonts w:cs="Times New Roman"/>
        </w:rPr>
        <w:t xml:space="preserve">To </w:t>
      </w:r>
      <w:ins w:id="552" w:author="Katherine Hayes" w:date="2024-07-04T13:16:00Z">
        <w:r w:rsidR="0059689A">
          <w:rPr>
            <w:rFonts w:cs="Times New Roman"/>
          </w:rPr>
          <w:t xml:space="preserve">represent extreme </w:t>
        </w:r>
      </w:ins>
      <w:ins w:id="553" w:author="Katherine Hayes" w:date="2024-07-04T14:09:00Z">
        <w:r w:rsidR="003C63E0">
          <w:rPr>
            <w:rFonts w:cs="Times New Roman"/>
          </w:rPr>
          <w:t>fuel loads</w:t>
        </w:r>
      </w:ins>
      <w:del w:id="554" w:author="Katherine Hayes" w:date="2024-07-04T13:16:00Z">
        <w:r w:rsidRPr="001F473C" w:rsidDel="0059689A">
          <w:rPr>
            <w:rFonts w:cs="Times New Roman"/>
          </w:rPr>
          <w:delText>produce an extreme representation of fuel</w:delText>
        </w:r>
      </w:del>
      <w:r w:rsidRPr="001F473C">
        <w:rPr>
          <w:rFonts w:cs="Times New Roman"/>
        </w:rPr>
        <w:t>, we distributed the 90</w:t>
      </w:r>
      <w:r w:rsidRPr="001F473C">
        <w:rPr>
          <w:rFonts w:cs="Times New Roman"/>
          <w:vertAlign w:val="superscript"/>
        </w:rPr>
        <w:t>th</w:t>
      </w:r>
      <w:r w:rsidRPr="001F473C">
        <w:rPr>
          <w:rFonts w:cs="Times New Roman"/>
        </w:rPr>
        <w:t xml:space="preserve"> </w:t>
      </w:r>
      <w:del w:id="555" w:author="Katherine Hayes" w:date="2024-03-25T12:24:00Z">
        <w:r w:rsidRPr="001F473C" w:rsidDel="00B513D0">
          <w:rPr>
            <w:rFonts w:cs="Times New Roman"/>
          </w:rPr>
          <w:delText xml:space="preserve">quartile </w:delText>
        </w:r>
      </w:del>
      <w:ins w:id="556" w:author="Katherine Hayes" w:date="2024-03-25T12:24:00Z">
        <w:r w:rsidR="00B513D0">
          <w:rPr>
            <w:rFonts w:cs="Times New Roman"/>
          </w:rPr>
          <w:t xml:space="preserve">quantile </w:t>
        </w:r>
      </w:ins>
      <w:r w:rsidRPr="001F473C">
        <w:rPr>
          <w:rFonts w:cs="Times New Roman"/>
        </w:rPr>
        <w:t>density of trees across the same 800 m × 300 m landscape</w:t>
      </w:r>
      <w:ins w:id="557" w:author="Katherine Hayes" w:date="2024-07-04T13:17:00Z">
        <w:r w:rsidR="0059689A">
          <w:rPr>
            <w:rFonts w:cs="Times New Roman"/>
          </w:rPr>
          <w:t>, and</w:t>
        </w:r>
      </w:ins>
      <w:r w:rsidRPr="001F473C">
        <w:rPr>
          <w:rFonts w:cs="Times New Roman"/>
        </w:rPr>
        <w:t xml:space="preserve"> pulled from the same distributions of composition, height, and DBH to assign tree characteristics (code available online</w:t>
      </w:r>
      <w:ins w:id="558" w:author="Katherine Hayes" w:date="2024-03-20T14:05:00Z">
        <w:r w:rsidR="003E6469">
          <w:rPr>
            <w:rFonts w:cs="Times New Roman"/>
          </w:rPr>
          <w:t>,</w:t>
        </w:r>
      </w:ins>
      <w:ins w:id="559" w:author="Katherine Hayes" w:date="2024-03-20T14:15:00Z">
        <w:r w:rsidR="009C0260">
          <w:rPr>
            <w:rFonts w:cs="Times New Roman"/>
          </w:rPr>
          <w:t xml:space="preserve"> </w:t>
        </w:r>
        <w:proofErr w:type="spellStart"/>
        <w:r w:rsidR="009C0260">
          <w:rPr>
            <w:rFonts w:cs="Times New Roman"/>
          </w:rPr>
          <w:t>doi</w:t>
        </w:r>
        <w:proofErr w:type="spellEnd"/>
        <w:r w:rsidR="009C0260">
          <w:rPr>
            <w:rFonts w:cs="Times New Roman"/>
          </w:rPr>
          <w:t>:</w:t>
        </w:r>
        <w:r w:rsidR="009C0260" w:rsidRPr="009C0260">
          <w:t xml:space="preserve"> </w:t>
        </w:r>
        <w:r w:rsidR="009C0260" w:rsidRPr="009C0260">
          <w:rPr>
            <w:rFonts w:cs="Times New Roman"/>
          </w:rPr>
          <w:t>10.5281/zenodo.10845722</w:t>
        </w:r>
      </w:ins>
      <w:r w:rsidRPr="001F473C">
        <w:rPr>
          <w:rFonts w:cs="Times New Roman"/>
        </w:rPr>
        <w:t>).</w:t>
      </w:r>
      <w:r w:rsidR="0092718D" w:rsidRPr="001F473C">
        <w:rPr>
          <w:rFonts w:cs="Times New Roman"/>
        </w:rPr>
        <w:t xml:space="preserve"> </w:t>
      </w:r>
      <w:r w:rsidRPr="001F473C">
        <w:rPr>
          <w:rFonts w:cs="Times New Roman"/>
        </w:rPr>
        <w:t xml:space="preserve">In all scenarios, conifers were represented as cones, and </w:t>
      </w:r>
      <w:ins w:id="560" w:author="Katherine Hayes" w:date="2024-06-28T12:37:00Z">
        <w:r w:rsidR="006E7499">
          <w:rPr>
            <w:rFonts w:cs="Times New Roman"/>
          </w:rPr>
          <w:t>broadleaf</w:t>
        </w:r>
      </w:ins>
      <w:del w:id="561" w:author="Katherine Hayes" w:date="2024-06-28T12:37:00Z">
        <w:r w:rsidRPr="001F473C" w:rsidDel="006E7499">
          <w:rPr>
            <w:rFonts w:cs="Times New Roman"/>
          </w:rPr>
          <w:delText>deciduous</w:delText>
        </w:r>
      </w:del>
      <w:r w:rsidRPr="001F473C">
        <w:rPr>
          <w:rFonts w:cs="Times New Roman"/>
        </w:rPr>
        <w:t xml:space="preserve"> species were represented as cylinders.</w:t>
      </w:r>
      <w:r w:rsidR="0092718D" w:rsidRPr="001F473C">
        <w:rPr>
          <w:rFonts w:cs="Times New Roman"/>
        </w:rPr>
        <w:t xml:space="preserve"> </w:t>
      </w:r>
      <w:r w:rsidRPr="001F473C">
        <w:rPr>
          <w:rFonts w:cs="Times New Roman"/>
        </w:rPr>
        <w:t xml:space="preserve">To capture the transition of fire from unburned to </w:t>
      </w:r>
      <w:ins w:id="562" w:author="Katherine Hayes" w:date="2024-07-04T13:17:00Z">
        <w:r w:rsidR="0059689A">
          <w:rPr>
            <w:rFonts w:cs="Times New Roman"/>
          </w:rPr>
          <w:t xml:space="preserve">burned or </w:t>
        </w:r>
      </w:ins>
      <w:r w:rsidRPr="001F473C">
        <w:rPr>
          <w:rFonts w:cs="Times New Roman"/>
        </w:rPr>
        <w:t xml:space="preserve">reburned </w:t>
      </w:r>
      <w:del w:id="563" w:author="Katherine Hayes" w:date="2024-07-04T13:37:00Z">
        <w:r w:rsidRPr="001F473C" w:rsidDel="006175C9">
          <w:rPr>
            <w:rFonts w:cs="Times New Roman"/>
          </w:rPr>
          <w:delText>stands</w:delText>
        </w:r>
      </w:del>
      <w:ins w:id="564" w:author="Katherine Hayes" w:date="2024-07-04T13:37:00Z">
        <w:r w:rsidR="006175C9">
          <w:rPr>
            <w:rFonts w:cs="Times New Roman"/>
          </w:rPr>
          <w:t>forests</w:t>
        </w:r>
      </w:ins>
      <w:r w:rsidRPr="001F473C">
        <w:rPr>
          <w:rFonts w:cs="Times New Roman"/>
        </w:rPr>
        <w:t>,</w:t>
      </w:r>
      <w:ins w:id="565" w:author="Katherine Hayes" w:date="2024-07-04T13:17:00Z">
        <w:r w:rsidR="0059689A">
          <w:rPr>
            <w:rFonts w:cs="Times New Roman"/>
          </w:rPr>
          <w:t xml:space="preserve"> and to “prime” crown fire spread,</w:t>
        </w:r>
      </w:ins>
      <w:r w:rsidRPr="001F473C">
        <w:rPr>
          <w:rFonts w:cs="Times New Roman"/>
        </w:rPr>
        <w:t xml:space="preserve"> w</w:t>
      </w:r>
      <w:r w:rsidRPr="001F473C">
        <w:rPr>
          <w:rFonts w:cs="Times New Roman"/>
          <w:color w:val="000000"/>
        </w:rPr>
        <w:t>e started each modeled fire</w:t>
      </w:r>
      <w:ins w:id="566" w:author="Katherine Hayes" w:date="2024-07-04T13:18:00Z">
        <w:r w:rsidR="0059689A">
          <w:rPr>
            <w:rFonts w:cs="Times New Roman"/>
            <w:color w:val="000000"/>
          </w:rPr>
          <w:t xml:space="preserve"> simulation with an</w:t>
        </w:r>
      </w:ins>
      <w:r w:rsidRPr="001F473C">
        <w:rPr>
          <w:rFonts w:cs="Times New Roman"/>
          <w:color w:val="000000"/>
        </w:rPr>
        <w:t xml:space="preserve"> ignition in </w:t>
      </w:r>
      <w:del w:id="567" w:author="Katherine Hayes" w:date="2024-07-04T13:18:00Z">
        <w:r w:rsidRPr="001F473C" w:rsidDel="0059689A">
          <w:rPr>
            <w:rFonts w:cs="Times New Roman"/>
            <w:color w:val="000000"/>
          </w:rPr>
          <w:delText xml:space="preserve">a </w:delText>
        </w:r>
      </w:del>
      <w:ins w:id="568" w:author="Katherine Hayes" w:date="2024-07-04T13:18:00Z">
        <w:r w:rsidR="0059689A">
          <w:rPr>
            <w:rFonts w:cs="Times New Roman"/>
            <w:color w:val="000000"/>
          </w:rPr>
          <w:t xml:space="preserve">unburned forest. We built our </w:t>
        </w:r>
      </w:ins>
      <w:ins w:id="569" w:author="Katherine Hayes" w:date="2024-07-04T13:37:00Z">
        <w:r w:rsidR="006175C9">
          <w:rPr>
            <w:rFonts w:cs="Times New Roman"/>
            <w:color w:val="000000"/>
          </w:rPr>
          <w:t xml:space="preserve">model of </w:t>
        </w:r>
      </w:ins>
      <w:ins w:id="570" w:author="Katherine Hayes" w:date="2024-07-04T13:18:00Z">
        <w:r w:rsidR="0059689A">
          <w:rPr>
            <w:rFonts w:cs="Times New Roman"/>
            <w:color w:val="000000"/>
          </w:rPr>
          <w:t xml:space="preserve">unburned forest </w:t>
        </w:r>
      </w:ins>
      <w:del w:id="571" w:author="Katherine Hayes" w:date="2024-07-04T13:18:00Z">
        <w:r w:rsidRPr="001F473C" w:rsidDel="0059689A">
          <w:rPr>
            <w:rFonts w:cs="Times New Roman"/>
            <w:color w:val="000000"/>
          </w:rPr>
          <w:delText xml:space="preserve">simulated black spruce stand </w:delText>
        </w:r>
      </w:del>
      <w:r w:rsidRPr="001F473C">
        <w:rPr>
          <w:rFonts w:cs="Times New Roman"/>
          <w:color w:val="000000"/>
        </w:rPr>
        <w:t xml:space="preserve">based on measurements </w:t>
      </w:r>
      <w:del w:id="572" w:author="Katherine Hayes" w:date="2024-07-04T13:18:00Z">
        <w:r w:rsidRPr="001F473C" w:rsidDel="0059689A">
          <w:rPr>
            <w:rFonts w:cs="Times New Roman"/>
            <w:color w:val="000000"/>
          </w:rPr>
          <w:delText>of the forest structure and compositio</w:delText>
        </w:r>
      </w:del>
      <w:ins w:id="573" w:author="Katherine Hayes" w:date="2024-07-04T13:18:00Z">
        <w:r w:rsidR="0059689A">
          <w:rPr>
            <w:rFonts w:cs="Times New Roman"/>
            <w:color w:val="000000"/>
          </w:rPr>
          <w:t>of fuel abundance and arrangement</w:t>
        </w:r>
      </w:ins>
      <w:del w:id="574" w:author="Katherine Hayes" w:date="2024-07-04T13:18:00Z">
        <w:r w:rsidRPr="001F473C" w:rsidDel="0059689A">
          <w:rPr>
            <w:rFonts w:cs="Times New Roman"/>
            <w:color w:val="000000"/>
          </w:rPr>
          <w:delText>n</w:delText>
        </w:r>
      </w:del>
      <w:r w:rsidRPr="001F473C">
        <w:rPr>
          <w:rFonts w:cs="Times New Roman"/>
          <w:color w:val="000000"/>
        </w:rPr>
        <w:t xml:space="preserve"> in our unburned reference plots (Fig.</w:t>
      </w:r>
      <w:r w:rsidR="0092718D" w:rsidRPr="001F473C">
        <w:rPr>
          <w:rFonts w:cs="Times New Roman"/>
          <w:color w:val="000000"/>
        </w:rPr>
        <w:t xml:space="preserve"> 2)</w:t>
      </w:r>
      <w:ins w:id="575" w:author="Katherine Hayes" w:date="2024-07-04T13:38:00Z">
        <w:r w:rsidR="006175C9">
          <w:rPr>
            <w:rFonts w:cs="Times New Roman"/>
            <w:color w:val="000000"/>
          </w:rPr>
          <w:t>, following the approach described above</w:t>
        </w:r>
      </w:ins>
      <w:r w:rsidR="0092718D" w:rsidRPr="001F473C">
        <w:rPr>
          <w:rFonts w:cs="Times New Roman"/>
          <w:color w:val="000000"/>
        </w:rPr>
        <w:t>.</w:t>
      </w:r>
      <w:r w:rsidR="004C6443" w:rsidRPr="001F473C">
        <w:rPr>
          <w:rFonts w:cs="Times New Roman"/>
          <w:color w:val="000000"/>
        </w:rPr>
        <w:t xml:space="preserve"> </w:t>
      </w:r>
    </w:p>
    <w:p w14:paraId="73D2B70E" w14:textId="24E5A3CF" w:rsidR="00EE64D6" w:rsidRDefault="00EC21FF" w:rsidP="004C6443">
      <w:pPr>
        <w:pBdr>
          <w:top w:val="nil"/>
          <w:left w:val="nil"/>
          <w:bottom w:val="nil"/>
          <w:right w:val="nil"/>
          <w:between w:val="nil"/>
        </w:pBdr>
        <w:ind w:firstLine="360"/>
        <w:rPr>
          <w:ins w:id="576" w:author="Katherine Hayes" w:date="2024-07-04T13:14:00Z"/>
          <w:rFonts w:cs="Times New Roman"/>
          <w:color w:val="000000"/>
        </w:rPr>
      </w:pPr>
      <w:r w:rsidRPr="001F473C">
        <w:rPr>
          <w:rFonts w:cs="Times New Roman"/>
          <w:color w:val="000000"/>
        </w:rPr>
        <w:t xml:space="preserve">The simulation domains </w:t>
      </w:r>
      <w:del w:id="577" w:author="Katherine Hayes" w:date="2024-07-04T13:13:00Z">
        <w:r w:rsidRPr="001F473C" w:rsidDel="00EE64D6">
          <w:rPr>
            <w:rFonts w:cs="Times New Roman"/>
            <w:color w:val="000000"/>
          </w:rPr>
          <w:delText xml:space="preserve">spanned </w:delText>
        </w:r>
      </w:del>
      <w:ins w:id="578" w:author="Katherine Hayes" w:date="2024-07-04T13:13:00Z">
        <w:r w:rsidR="00EE64D6">
          <w:rPr>
            <w:rFonts w:cs="Times New Roman"/>
            <w:color w:val="000000"/>
          </w:rPr>
          <w:t>were</w:t>
        </w:r>
        <w:r w:rsidR="00EE64D6" w:rsidRPr="001F473C">
          <w:rPr>
            <w:rFonts w:cs="Times New Roman"/>
            <w:color w:val="000000"/>
          </w:rPr>
          <w:t xml:space="preserve"> </w:t>
        </w:r>
      </w:ins>
      <w:r w:rsidRPr="001F473C">
        <w:rPr>
          <w:rFonts w:cs="Times New Roman"/>
          <w:color w:val="000000"/>
        </w:rPr>
        <w:t>560 m in the streamwise direction, 70 m in the spanwise direction, and 95 m tall.</w:t>
      </w:r>
      <w:r w:rsidR="004C6443" w:rsidRPr="001F473C">
        <w:rPr>
          <w:rFonts w:cs="Times New Roman"/>
          <w:color w:val="000000"/>
        </w:rPr>
        <w:t xml:space="preserve"> </w:t>
      </w:r>
      <w:ins w:id="579" w:author="Katherine Hayes" w:date="2024-07-04T13:13:00Z">
        <w:r w:rsidR="00EE64D6">
          <w:rPr>
            <w:rFonts w:cs="Times New Roman"/>
            <w:color w:val="000000"/>
          </w:rPr>
          <w:t>W</w:t>
        </w:r>
      </w:ins>
      <w:ins w:id="580" w:author="Katherine Hayes" w:date="2024-08-13T12:47:00Z">
        <w:r w:rsidR="00384D2A">
          <w:rPr>
            <w:rFonts w:cs="Times New Roman"/>
            <w:color w:val="000000"/>
          </w:rPr>
          <w:t>hile domain size was consistent across simulations, w</w:t>
        </w:r>
      </w:ins>
      <w:ins w:id="581" w:author="Katherine Hayes" w:date="2024-07-04T13:13:00Z">
        <w:r w:rsidR="00EE64D6">
          <w:rPr>
            <w:rFonts w:cs="Times New Roman"/>
            <w:color w:val="000000"/>
          </w:rPr>
          <w:t>e tracked different numbers of trees in average- vs high-fuel</w:t>
        </w:r>
      </w:ins>
      <w:del w:id="582" w:author="Katherine Hayes" w:date="2024-07-04T13:13:00Z">
        <w:r w:rsidRPr="001F473C" w:rsidDel="00EE64D6">
          <w:rPr>
            <w:rFonts w:cs="Times New Roman"/>
            <w:color w:val="000000"/>
          </w:rPr>
          <w:delText>The actual tracked trees differed between</w:delText>
        </w:r>
      </w:del>
      <w:r w:rsidRPr="001F473C">
        <w:rPr>
          <w:rFonts w:cs="Times New Roman"/>
          <w:color w:val="000000"/>
        </w:rPr>
        <w:t xml:space="preserve"> scenarios</w:t>
      </w:r>
      <w:ins w:id="583" w:author="Katherine Hayes" w:date="2024-08-13T12:47:00Z">
        <w:r w:rsidR="00384D2A">
          <w:rPr>
            <w:rFonts w:cs="Times New Roman"/>
            <w:color w:val="000000"/>
          </w:rPr>
          <w:t xml:space="preserve"> (</w:t>
        </w:r>
      </w:ins>
      <w:ins w:id="584" w:author="Katherine Hayes" w:date="2024-07-04T13:13:00Z">
        <w:r w:rsidR="00EE64D6">
          <w:rPr>
            <w:rFonts w:cs="Times New Roman"/>
            <w:color w:val="000000"/>
          </w:rPr>
          <w:t xml:space="preserve">the </w:t>
        </w:r>
      </w:ins>
      <w:del w:id="585" w:author="Katherine Hayes" w:date="2024-07-04T13:13:00Z">
        <w:r w:rsidRPr="001F473C" w:rsidDel="00EE64D6">
          <w:rPr>
            <w:rFonts w:cs="Times New Roman"/>
            <w:color w:val="000000"/>
          </w:rPr>
          <w:delText xml:space="preserve"> because of the computational restraints produced by the </w:delText>
        </w:r>
      </w:del>
      <w:r w:rsidRPr="001F473C">
        <w:rPr>
          <w:rFonts w:cs="Times New Roman"/>
          <w:color w:val="000000"/>
        </w:rPr>
        <w:t>high number of trees in the high-fuel scenario</w:t>
      </w:r>
      <w:ins w:id="586" w:author="Katherine Hayes" w:date="2024-07-04T13:13:00Z">
        <w:r w:rsidR="00EE64D6">
          <w:rPr>
            <w:rFonts w:cs="Times New Roman"/>
            <w:color w:val="000000"/>
          </w:rPr>
          <w:t xml:space="preserve"> produced computational restraints</w:t>
        </w:r>
      </w:ins>
      <w:ins w:id="587" w:author="Katherine Hayes" w:date="2024-08-13T12:47:00Z">
        <w:r w:rsidR="00384D2A">
          <w:rPr>
            <w:rFonts w:cs="Times New Roman"/>
            <w:color w:val="000000"/>
          </w:rPr>
          <w:t>)</w:t>
        </w:r>
      </w:ins>
      <w:r w:rsidRPr="001F473C">
        <w:rPr>
          <w:rFonts w:cs="Times New Roman"/>
          <w:color w:val="000000"/>
        </w:rPr>
        <w:t>.</w:t>
      </w:r>
      <w:r w:rsidR="00CA3881" w:rsidRPr="001F473C">
        <w:rPr>
          <w:rFonts w:cs="Times New Roman"/>
          <w:color w:val="000000"/>
        </w:rPr>
        <w:t xml:space="preserve"> </w:t>
      </w:r>
      <w:del w:id="588" w:author="Katherine Hayes" w:date="2024-07-04T13:14:00Z">
        <w:r w:rsidRPr="001F473C" w:rsidDel="00EE64D6">
          <w:rPr>
            <w:rFonts w:cs="Times New Roman"/>
            <w:color w:val="000000"/>
          </w:rPr>
          <w:delText>The once-or three burned fuels</w:delText>
        </w:r>
      </w:del>
      <w:ins w:id="589" w:author="Katherine Hayes" w:date="2024-07-04T13:14:00Z">
        <w:r w:rsidR="00EE64D6">
          <w:rPr>
            <w:rFonts w:cs="Times New Roman"/>
            <w:color w:val="000000"/>
          </w:rPr>
          <w:t>Burned and reburned fuel landscapes</w:t>
        </w:r>
      </w:ins>
      <w:r w:rsidRPr="001F473C">
        <w:rPr>
          <w:rFonts w:cs="Times New Roman"/>
          <w:color w:val="000000"/>
        </w:rPr>
        <w:t xml:space="preserve"> </w:t>
      </w:r>
      <w:r w:rsidRPr="001F473C">
        <w:rPr>
          <w:rFonts w:cs="Times New Roman"/>
          <w:color w:val="000000"/>
        </w:rPr>
        <w:lastRenderedPageBreak/>
        <w:t>began 360 m from the inlet of the domain at a location labelled x = 0 and extended to the outlet of the domain 200 m downwind of the transition at x = 200 m.</w:t>
      </w:r>
      <w:r w:rsidR="004C6443" w:rsidRPr="001F473C">
        <w:rPr>
          <w:rFonts w:cs="Times New Roman"/>
          <w:color w:val="000000"/>
        </w:rPr>
        <w:t xml:space="preserve"> </w:t>
      </w:r>
      <w:r w:rsidRPr="001F473C">
        <w:rPr>
          <w:rFonts w:cs="Times New Roman"/>
          <w:color w:val="000000"/>
        </w:rPr>
        <w:t>Upwind unburned forest fuels spanned from x = -360 to x = 0 m.</w:t>
      </w:r>
      <w:r w:rsidR="004C6443" w:rsidRPr="001F473C">
        <w:rPr>
          <w:rFonts w:cs="Times New Roman"/>
          <w:color w:val="000000"/>
        </w:rPr>
        <w:t xml:space="preserve"> Inlets (x = -360 m) had wind entering, following a typical wind profile power law function</w:t>
      </w:r>
      <w:ins w:id="590" w:author="Katherine Hayes" w:date="2024-07-04T13:14:00Z">
        <w:r w:rsidR="00EE64D6">
          <w:rPr>
            <w:rFonts w:cs="Times New Roman"/>
            <w:color w:val="000000"/>
          </w:rPr>
          <w:t>:</w:t>
        </w:r>
      </w:ins>
    </w:p>
    <w:p w14:paraId="188F79C1" w14:textId="3A0C9F47" w:rsidR="00EE64D6" w:rsidRDefault="004C6443" w:rsidP="004C6443">
      <w:pPr>
        <w:pBdr>
          <w:top w:val="nil"/>
          <w:left w:val="nil"/>
          <w:bottom w:val="nil"/>
          <w:right w:val="nil"/>
          <w:between w:val="nil"/>
        </w:pBdr>
        <w:ind w:firstLine="360"/>
        <w:rPr>
          <w:ins w:id="591" w:author="Katherine Hayes" w:date="2024-07-04T13:14:00Z"/>
          <w:rFonts w:cs="Times New Roman"/>
          <w:color w:val="000000"/>
        </w:rPr>
      </w:pPr>
      <w:r w:rsidRPr="001F473C">
        <w:rPr>
          <w:rFonts w:cs="Times New Roman"/>
          <w:color w:val="000000"/>
        </w:rPr>
        <w:t xml:space="preserve"> </w:t>
      </w:r>
      <m:oMath>
        <m:r>
          <w:ins w:id="592" w:author="Katherine Hayes" w:date="2024-07-04T14:09:00Z">
            <w:rPr>
              <w:rFonts w:ascii="Cambria Math" w:hAnsi="Cambria Math" w:cs="Times New Roman"/>
              <w:color w:val="000000"/>
            </w:rPr>
            <m:t>Uz=ur*</m:t>
          </w:ins>
        </m:r>
        <m:f>
          <m:fPr>
            <m:ctrlPr>
              <w:ins w:id="593" w:author="Katherine Hayes" w:date="2024-07-04T14:09:00Z">
                <w:rPr>
                  <w:rFonts w:ascii="Cambria Math" w:hAnsi="Cambria Math" w:cs="Times New Roman"/>
                  <w:i/>
                  <w:color w:val="000000"/>
                </w:rPr>
              </w:ins>
            </m:ctrlPr>
          </m:fPr>
          <m:num>
            <m:r>
              <w:ins w:id="594" w:author="Katherine Hayes" w:date="2024-07-04T14:09:00Z">
                <w:rPr>
                  <w:rFonts w:ascii="Cambria Math" w:hAnsi="Cambria Math" w:cs="Times New Roman"/>
                  <w:color w:val="000000"/>
                </w:rPr>
                <m:t>z</m:t>
              </w:ins>
            </m:r>
          </m:num>
          <m:den>
            <m:r>
              <w:ins w:id="595" w:author="Katherine Hayes" w:date="2024-07-04T14:09:00Z">
                <w:rPr>
                  <w:rFonts w:ascii="Cambria Math" w:hAnsi="Cambria Math" w:cs="Times New Roman"/>
                  <w:color w:val="000000"/>
                </w:rPr>
                <m:t>z</m:t>
              </w:ins>
            </m:r>
            <m:r>
              <w:ins w:id="596" w:author="Katherine Hayes" w:date="2024-07-04T14:10:00Z">
                <w:rPr>
                  <w:rFonts w:ascii="Cambria Math" w:hAnsi="Cambria Math" w:cs="Times New Roman"/>
                  <w:color w:val="000000"/>
                </w:rPr>
                <m:t>r</m:t>
              </w:ins>
            </m:r>
          </m:den>
        </m:f>
      </m:oMath>
      <w:del w:id="597" w:author="Katherine Hayes" w:date="2024-07-04T14:09:00Z">
        <w:r w:rsidRPr="00EE64D6" w:rsidDel="003C63E0">
          <w:rPr>
            <w:rFonts w:cs="Times New Roman"/>
            <w:color w:val="000000"/>
            <w:highlight w:val="yellow"/>
            <w:rPrChange w:id="598" w:author="Katherine Hayes" w:date="2024-07-04T13:14:00Z">
              <w:rPr>
                <w:rFonts w:cs="Times New Roman"/>
                <w:color w:val="000000"/>
              </w:rPr>
            </w:rPrChange>
          </w:rPr>
          <w:delText>(</w:delText>
        </w:r>
      </w:del>
      <w:r w:rsidRPr="00EE64D6">
        <w:rPr>
          <w:rFonts w:cs="Times New Roman"/>
          <w:color w:val="000000"/>
          <w:highlight w:val="yellow"/>
          <w:rPrChange w:id="599" w:author="Katherine Hayes" w:date="2024-07-04T13:14:00Z">
            <w:rPr>
              <w:rFonts w:cs="Times New Roman"/>
              <w:color w:val="000000"/>
            </w:rPr>
          </w:rPrChange>
        </w:rPr>
        <w:t>u(z) = u(r) x (z/z(r</w:t>
      </w:r>
      <w:proofErr w:type="gramStart"/>
      <w:r w:rsidRPr="00EE64D6">
        <w:rPr>
          <w:rFonts w:cs="Times New Roman"/>
          <w:color w:val="000000"/>
          <w:highlight w:val="yellow"/>
          <w:rPrChange w:id="600" w:author="Katherine Hayes" w:date="2024-07-04T13:14:00Z">
            <w:rPr>
              <w:rFonts w:cs="Times New Roman"/>
              <w:color w:val="000000"/>
            </w:rPr>
          </w:rPrChange>
        </w:rPr>
        <w:t>))^</w:t>
      </w:r>
      <w:proofErr w:type="gramEnd"/>
      <w:r w:rsidRPr="00EE64D6">
        <w:rPr>
          <w:rFonts w:cs="Times New Roman"/>
          <w:color w:val="000000"/>
          <w:highlight w:val="yellow"/>
          <w:rPrChange w:id="601" w:author="Katherine Hayes" w:date="2024-07-04T13:14:00Z">
            <w:rPr>
              <w:rFonts w:cs="Times New Roman"/>
              <w:color w:val="000000"/>
            </w:rPr>
          </w:rPrChange>
        </w:rPr>
        <w:t xml:space="preserve">(1/7) </w:t>
      </w:r>
      <w:del w:id="602" w:author="Katherine Hayes" w:date="2024-07-04T14:09:00Z">
        <w:r w:rsidRPr="00EE64D6" w:rsidDel="003C63E0">
          <w:rPr>
            <w:rFonts w:cs="Times New Roman"/>
            <w:color w:val="000000"/>
            <w:highlight w:val="yellow"/>
            <w:rPrChange w:id="603" w:author="Katherine Hayes" w:date="2024-07-04T13:14:00Z">
              <w:rPr>
                <w:rFonts w:cs="Times New Roman"/>
                <w:color w:val="000000"/>
              </w:rPr>
            </w:rPrChange>
          </w:rPr>
          <w:delText>)</w:delText>
        </w:r>
        <w:r w:rsidRPr="001F473C" w:rsidDel="003C63E0">
          <w:rPr>
            <w:rFonts w:cs="Times New Roman"/>
            <w:color w:val="000000"/>
          </w:rPr>
          <w:delText xml:space="preserve"> </w:delText>
        </w:r>
      </w:del>
    </w:p>
    <w:p w14:paraId="00000029" w14:textId="4F9EC244" w:rsidR="00FD1B39" w:rsidRPr="001F473C" w:rsidRDefault="004C6443" w:rsidP="004C6443">
      <w:pPr>
        <w:pBdr>
          <w:top w:val="nil"/>
          <w:left w:val="nil"/>
          <w:bottom w:val="nil"/>
          <w:right w:val="nil"/>
          <w:between w:val="nil"/>
        </w:pBdr>
        <w:ind w:firstLine="360"/>
        <w:rPr>
          <w:rFonts w:cs="Times New Roman"/>
          <w:color w:val="000000"/>
        </w:rPr>
      </w:pPr>
      <w:r w:rsidRPr="001F473C">
        <w:rPr>
          <w:rFonts w:cs="Times New Roman"/>
          <w:color w:val="000000"/>
        </w:rPr>
        <w:t>where u(r) was either 4 m/s or 8 m/s depending on our specific simulation case and z(r) was 10 m. Wind exited at x = 200 m.</w:t>
      </w:r>
    </w:p>
    <w:p w14:paraId="3AE91486" w14:textId="2F3F92C2" w:rsidR="0092718D" w:rsidRPr="001F473C" w:rsidRDefault="001C0B11" w:rsidP="001C0B11">
      <w:pPr>
        <w:suppressLineNumbers/>
        <w:spacing w:line="240" w:lineRule="auto"/>
        <w:rPr>
          <w:rFonts w:cs="Times New Roman"/>
        </w:rPr>
      </w:pPr>
      <w:r w:rsidRPr="001F473C">
        <w:rPr>
          <w:rFonts w:cs="Times New Roman"/>
          <w:noProof/>
        </w:rPr>
        <w:drawing>
          <wp:inline distT="0" distB="0" distL="0" distR="0" wp14:anchorId="34EDE409" wp14:editId="5CD0C5D9">
            <wp:extent cx="5299023" cy="1386069"/>
            <wp:effectExtent l="0" t="0" r="0" b="0"/>
            <wp:docPr id="27" name="Picture 27"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chart&#10;&#10;Description automatically generated"/>
                    <pic:cNvPicPr/>
                  </pic:nvPicPr>
                  <pic:blipFill rotWithShape="1">
                    <a:blip r:embed="rId10">
                      <a:extLst>
                        <a:ext uri="{28A0092B-C50C-407E-A947-70E740481C1C}">
                          <a14:useLocalDpi xmlns:a14="http://schemas.microsoft.com/office/drawing/2010/main" val="0"/>
                        </a:ext>
                      </a:extLst>
                    </a:blip>
                    <a:srcRect l="4793" r="6018" b="14301"/>
                    <a:stretch/>
                  </pic:blipFill>
                  <pic:spPr bwMode="auto">
                    <a:xfrm>
                      <a:off x="0" y="0"/>
                      <a:ext cx="5301016" cy="1386590"/>
                    </a:xfrm>
                    <a:prstGeom prst="rect">
                      <a:avLst/>
                    </a:prstGeom>
                    <a:ln>
                      <a:noFill/>
                    </a:ln>
                    <a:extLst>
                      <a:ext uri="{53640926-AAD7-44D8-BBD7-CCE9431645EC}">
                        <a14:shadowObscured xmlns:a14="http://schemas.microsoft.com/office/drawing/2010/main"/>
                      </a:ext>
                    </a:extLst>
                  </pic:spPr>
                </pic:pic>
              </a:graphicData>
            </a:graphic>
          </wp:inline>
        </w:drawing>
      </w:r>
    </w:p>
    <w:p w14:paraId="36199F89" w14:textId="75FF485E" w:rsidR="001C0B11" w:rsidRPr="001F473C" w:rsidRDefault="0092718D" w:rsidP="00483C9A">
      <w:pPr>
        <w:suppressLineNumbers/>
        <w:spacing w:line="240" w:lineRule="auto"/>
        <w:rPr>
          <w:rFonts w:cs="Times New Roman"/>
        </w:rPr>
      </w:pPr>
      <w:r w:rsidRPr="001F473C">
        <w:rPr>
          <w:rFonts w:cs="Times New Roman"/>
          <w:b/>
          <w:bCs/>
        </w:rPr>
        <w:t xml:space="preserve">Figure 2. </w:t>
      </w:r>
      <w:r w:rsidR="00EC21FF" w:rsidRPr="001F473C">
        <w:rPr>
          <w:rFonts w:cs="Times New Roman"/>
        </w:rPr>
        <w:t>Example of simulated</w:t>
      </w:r>
      <w:ins w:id="604" w:author="Katherine Hayes" w:date="2024-03-20T14:16:00Z">
        <w:r w:rsidR="009F76A3">
          <w:rPr>
            <w:rFonts w:cs="Times New Roman"/>
          </w:rPr>
          <w:t xml:space="preserve"> </w:t>
        </w:r>
        <w:r w:rsidR="009F76A3" w:rsidRPr="001F473C">
          <w:rPr>
            <w:rFonts w:cs="Times New Roman"/>
          </w:rPr>
          <w:t>Wildland-Urban Interface Fire Dynamics Simulator</w:t>
        </w:r>
      </w:ins>
      <w:r w:rsidR="00EC21FF" w:rsidRPr="001F473C">
        <w:rPr>
          <w:rFonts w:cs="Times New Roman"/>
        </w:rPr>
        <w:t xml:space="preserve"> </w:t>
      </w:r>
      <w:ins w:id="605" w:author="Katherine Hayes" w:date="2024-03-20T14:16:00Z">
        <w:r w:rsidR="009F76A3">
          <w:rPr>
            <w:rFonts w:cs="Times New Roman"/>
          </w:rPr>
          <w:t>(</w:t>
        </w:r>
      </w:ins>
      <w:r w:rsidR="00EC21FF" w:rsidRPr="001F473C">
        <w:rPr>
          <w:rFonts w:cs="Times New Roman"/>
        </w:rPr>
        <w:t>WFDS</w:t>
      </w:r>
      <w:ins w:id="606" w:author="Katherine Hayes" w:date="2024-03-20T14:16:00Z">
        <w:r w:rsidR="009F76A3">
          <w:rPr>
            <w:rFonts w:cs="Times New Roman"/>
          </w:rPr>
          <w:t>)</w:t>
        </w:r>
      </w:ins>
      <w:r w:rsidR="00EC21FF" w:rsidRPr="001F473C">
        <w:rPr>
          <w:rFonts w:cs="Times New Roman"/>
        </w:rPr>
        <w:t xml:space="preserve"> landscape.</w:t>
      </w:r>
      <w:r w:rsidR="001C0B11" w:rsidRPr="001F473C">
        <w:rPr>
          <w:rFonts w:cs="Times New Roman"/>
        </w:rPr>
        <w:t xml:space="preserve"> X = 0 represents the transition zone between unburned and burned landscapes. </w:t>
      </w:r>
      <w:r w:rsidR="00EC21FF" w:rsidRPr="001F473C">
        <w:rPr>
          <w:rFonts w:cs="Times New Roman"/>
        </w:rPr>
        <w:t>The Z-axis represents the height of the modeling domain, determined by the 90</w:t>
      </w:r>
      <w:r w:rsidR="00EC21FF" w:rsidRPr="001F473C">
        <w:rPr>
          <w:rFonts w:cs="Times New Roman"/>
          <w:vertAlign w:val="superscript"/>
        </w:rPr>
        <w:t>th</w:t>
      </w:r>
      <w:r w:rsidR="00EC21FF" w:rsidRPr="001F473C">
        <w:rPr>
          <w:rFonts w:cs="Times New Roman"/>
        </w:rPr>
        <w:t xml:space="preserve"> quartile of the heights observed in the field.</w:t>
      </w:r>
      <w:r w:rsidR="005930D8" w:rsidRPr="001F473C">
        <w:rPr>
          <w:rFonts w:cs="Times New Roman"/>
        </w:rPr>
        <w:t xml:space="preserve"> </w:t>
      </w:r>
      <w:r w:rsidR="00EC21FF" w:rsidRPr="001F473C">
        <w:rPr>
          <w:rFonts w:cs="Times New Roman"/>
        </w:rPr>
        <w:t>The Y-axis represents the width of the area tracked within the modeling domain and differs according to the model scenario: high-fuel scenarios produce too many trees to be tracked across the same space.</w:t>
      </w:r>
      <w:r w:rsidR="005930D8" w:rsidRPr="001F473C">
        <w:rPr>
          <w:rFonts w:cs="Times New Roman"/>
        </w:rPr>
        <w:t xml:space="preserve"> </w:t>
      </w:r>
      <w:ins w:id="607" w:author="Katherine Hayes" w:date="2023-12-11T14:55:00Z">
        <w:r w:rsidR="0095143C">
          <w:rPr>
            <w:rFonts w:cs="Times New Roman"/>
          </w:rPr>
          <w:t xml:space="preserve">Brown </w:t>
        </w:r>
      </w:ins>
      <w:ins w:id="608" w:author="Katherine Hayes" w:date="2023-12-11T14:56:00Z">
        <w:r w:rsidR="0095143C">
          <w:rPr>
            <w:rFonts w:cs="Times New Roman"/>
          </w:rPr>
          <w:t>c</w:t>
        </w:r>
      </w:ins>
      <w:del w:id="609" w:author="Katherine Hayes" w:date="2023-12-11T14:55:00Z">
        <w:r w:rsidR="00EC21FF" w:rsidRPr="001F473C" w:rsidDel="0095143C">
          <w:rPr>
            <w:rFonts w:cs="Times New Roman"/>
          </w:rPr>
          <w:delText>C</w:delText>
        </w:r>
      </w:del>
      <w:r w:rsidR="00EC21FF" w:rsidRPr="001F473C">
        <w:rPr>
          <w:rFonts w:cs="Times New Roman"/>
        </w:rPr>
        <w:t xml:space="preserve">ones represent </w:t>
      </w:r>
      <w:del w:id="610" w:author="Katherine Hayes" w:date="2024-06-28T12:46:00Z">
        <w:r w:rsidR="00EC21FF" w:rsidRPr="001F473C" w:rsidDel="00AD7F53">
          <w:rPr>
            <w:rFonts w:cs="Times New Roman"/>
          </w:rPr>
          <w:delText xml:space="preserve">deciduous </w:delText>
        </w:r>
      </w:del>
      <w:ins w:id="611" w:author="Katherine Hayes" w:date="2024-06-28T12:46:00Z">
        <w:r w:rsidR="00AD7F53">
          <w:rPr>
            <w:rFonts w:cs="Times New Roman"/>
          </w:rPr>
          <w:t>broadleaf</w:t>
        </w:r>
        <w:r w:rsidR="00AD7F53" w:rsidRPr="001F473C">
          <w:rPr>
            <w:rFonts w:cs="Times New Roman"/>
          </w:rPr>
          <w:t xml:space="preserve"> </w:t>
        </w:r>
      </w:ins>
      <w:r w:rsidR="00EC21FF" w:rsidRPr="001F473C">
        <w:rPr>
          <w:rFonts w:cs="Times New Roman"/>
        </w:rPr>
        <w:t xml:space="preserve">species, </w:t>
      </w:r>
      <w:ins w:id="612" w:author="Katherine Hayes" w:date="2023-12-11T14:56:00Z">
        <w:r w:rsidR="0095143C">
          <w:rPr>
            <w:rFonts w:cs="Times New Roman"/>
          </w:rPr>
          <w:t xml:space="preserve">green </w:t>
        </w:r>
      </w:ins>
      <w:r w:rsidR="00EC21FF" w:rsidRPr="001F473C">
        <w:rPr>
          <w:rFonts w:cs="Times New Roman"/>
        </w:rPr>
        <w:t>cylinders represent conifers.</w:t>
      </w:r>
    </w:p>
    <w:p w14:paraId="67A750ED" w14:textId="77777777" w:rsidR="007E5615" w:rsidRPr="001F473C" w:rsidRDefault="007E5615" w:rsidP="00483C9A">
      <w:pPr>
        <w:suppressLineNumbers/>
        <w:spacing w:line="240" w:lineRule="auto"/>
        <w:rPr>
          <w:rFonts w:cs="Times New Roman"/>
        </w:rPr>
      </w:pPr>
    </w:p>
    <w:p w14:paraId="4C002127" w14:textId="73D7DE0B" w:rsidR="009424C9" w:rsidRPr="001F473C" w:rsidRDefault="009424C9" w:rsidP="00F427DF">
      <w:pPr>
        <w:ind w:firstLine="360"/>
        <w:rPr>
          <w:rFonts w:cs="Times New Roman"/>
        </w:rPr>
      </w:pPr>
      <w:r w:rsidRPr="001F473C">
        <w:rPr>
          <w:rFonts w:cs="Times New Roman"/>
        </w:rPr>
        <w:t xml:space="preserve">We represented </w:t>
      </w:r>
      <w:del w:id="613" w:author="Katherine Hayes" w:date="2024-07-04T13:19:00Z">
        <w:r w:rsidRPr="001F473C" w:rsidDel="0059689A">
          <w:rPr>
            <w:rFonts w:cs="Times New Roman"/>
          </w:rPr>
          <w:delText xml:space="preserve">understory </w:delText>
        </w:r>
      </w:del>
      <w:ins w:id="614" w:author="Katherine Hayes" w:date="2024-07-04T13:19:00Z">
        <w:r w:rsidR="0059689A">
          <w:rPr>
            <w:rFonts w:cs="Times New Roman"/>
          </w:rPr>
          <w:t>surface</w:t>
        </w:r>
        <w:r w:rsidR="0059689A" w:rsidRPr="001F473C">
          <w:rPr>
            <w:rFonts w:cs="Times New Roman"/>
          </w:rPr>
          <w:t xml:space="preserve"> </w:t>
        </w:r>
      </w:ins>
      <w:r w:rsidRPr="001F473C">
        <w:rPr>
          <w:rFonts w:cs="Times New Roman"/>
        </w:rPr>
        <w:t xml:space="preserve">fuel loads using the combined mean values of understory vegetation weight and seedling weight per square meter. </w:t>
      </w:r>
      <w:ins w:id="615" w:author="Katherine Hayes" w:date="2024-07-04T13:20:00Z">
        <w:r w:rsidR="0059689A">
          <w:rPr>
            <w:rFonts w:cs="Times New Roman"/>
          </w:rPr>
          <w:t xml:space="preserve">We did not vary the bulk density and mass of surface fuels between the average and extreme fuel scenarios, but varied the ratio of litter to litter/herb/shrub. </w:t>
        </w:r>
      </w:ins>
      <w:r w:rsidR="005930D8" w:rsidRPr="001F473C">
        <w:rPr>
          <w:rFonts w:cs="Times New Roman"/>
        </w:rPr>
        <w:t xml:space="preserve">Based on observations of percent cover, we distributed </w:t>
      </w:r>
      <w:r w:rsidR="004C6443" w:rsidRPr="001F473C">
        <w:rPr>
          <w:rFonts w:cs="Times New Roman"/>
        </w:rPr>
        <w:t>two</w:t>
      </w:r>
      <w:r w:rsidR="00560310" w:rsidRPr="001F473C">
        <w:rPr>
          <w:rFonts w:cs="Times New Roman"/>
        </w:rPr>
        <w:t xml:space="preserve"> forms of surface fuels across each landscape: 1) a representative litter layer that included litter, lichen, fine fuels, and other organic materials, and 2) a litter, herb and shrub layer that included woody surface fuels</w:t>
      </w:r>
      <w:ins w:id="616" w:author="Katherine Hayes" w:date="2024-03-25T12:27:00Z">
        <w:r w:rsidR="00B513D0">
          <w:rPr>
            <w:rFonts w:cs="Times New Roman"/>
          </w:rPr>
          <w:t xml:space="preserve"> (Fig. 4)</w:t>
        </w:r>
      </w:ins>
      <w:r w:rsidR="00560310" w:rsidRPr="001F473C">
        <w:rPr>
          <w:rFonts w:cs="Times New Roman"/>
        </w:rPr>
        <w:t xml:space="preserve">. </w:t>
      </w:r>
    </w:p>
    <w:p w14:paraId="78BC67A2" w14:textId="0A3627E8" w:rsidR="000E2E4A" w:rsidRPr="001F473C" w:rsidRDefault="00EC21FF" w:rsidP="00B22222">
      <w:pPr>
        <w:ind w:firstLine="720"/>
        <w:rPr>
          <w:rFonts w:cs="Times New Roman"/>
        </w:rPr>
      </w:pPr>
      <w:bookmarkStart w:id="617" w:name="_heading=h.1ky2guarpywx" w:colFirst="0" w:colLast="0"/>
      <w:bookmarkStart w:id="618" w:name="_heading=h.6alijpchz6fi" w:colFirst="0" w:colLast="0"/>
      <w:bookmarkEnd w:id="617"/>
      <w:bookmarkEnd w:id="618"/>
      <w:r w:rsidRPr="001F473C">
        <w:rPr>
          <w:rFonts w:cs="Times New Roman"/>
        </w:rPr>
        <w:lastRenderedPageBreak/>
        <w:t xml:space="preserve">To explore how the characteristics of potential fire behavior differed across fuel/weather/burn scenarios, we tracked the </w:t>
      </w:r>
      <w:del w:id="619" w:author="Katherine Hayes" w:date="2024-08-13T12:46:00Z">
        <w:r w:rsidRPr="001F473C" w:rsidDel="00B55CCF">
          <w:rPr>
            <w:rFonts w:cs="Times New Roman"/>
          </w:rPr>
          <w:delText xml:space="preserve">2m AGL </w:delText>
        </w:r>
      </w:del>
      <w:r w:rsidRPr="001F473C">
        <w:rPr>
          <w:rFonts w:cs="Times New Roman"/>
        </w:rPr>
        <w:t>wind velocity (</w:t>
      </w:r>
      <w:ins w:id="620" w:author="Katherine Hayes" w:date="2024-08-13T12:46:00Z">
        <w:r w:rsidR="00B55CCF">
          <w:rPr>
            <w:rFonts w:cs="Times New Roman"/>
          </w:rPr>
          <w:t xml:space="preserve">2 meters above ground level in </w:t>
        </w:r>
      </w:ins>
      <w:r w:rsidRPr="001F473C">
        <w:rPr>
          <w:rFonts w:cs="Times New Roman"/>
        </w:rPr>
        <w:t>m/s)</w:t>
      </w:r>
      <w:r w:rsidR="00352DDA" w:rsidRPr="001F473C">
        <w:rPr>
          <w:rFonts w:cs="Times New Roman"/>
        </w:rPr>
        <w:t xml:space="preserve"> (prior to fire ignition)</w:t>
      </w:r>
      <w:r w:rsidRPr="001F473C">
        <w:rPr>
          <w:rFonts w:cs="Times New Roman"/>
        </w:rPr>
        <w:t>, time of arrival (s), rate of spread (m/s), and surface and canopy fuel consumption in each simulation.</w:t>
      </w:r>
      <w:r w:rsidR="000E2E4A" w:rsidRPr="001F473C">
        <w:rPr>
          <w:rFonts w:cs="Times New Roman"/>
        </w:rPr>
        <w:t xml:space="preserve"> </w:t>
      </w:r>
      <w:r w:rsidRPr="001F473C">
        <w:rPr>
          <w:rFonts w:cs="Times New Roman"/>
          <w:color w:val="000000"/>
        </w:rPr>
        <w:t>Rate of spread was calculated in m/s using loess smoothing of the time of arrival for each pixel from X = 0.</w:t>
      </w:r>
      <w:r w:rsidR="000E2E4A" w:rsidRPr="001F473C">
        <w:rPr>
          <w:rFonts w:cs="Times New Roman"/>
          <w:color w:val="000000"/>
        </w:rPr>
        <w:t xml:space="preserve"> Time of arrival represents the first time in seconds a loss of biomass is observed in each given pixel. </w:t>
      </w:r>
      <w:r w:rsidRPr="001F473C">
        <w:rPr>
          <w:rFonts w:cs="Times New Roman"/>
        </w:rPr>
        <w:t>These metrics are directly linked to fire behavior properties that direct the subsequent total area burned, fire severity, and fire management conditions.</w:t>
      </w:r>
      <w:r w:rsidR="000E2E4A" w:rsidRPr="001F473C">
        <w:rPr>
          <w:rFonts w:cs="Times New Roman"/>
        </w:rPr>
        <w:t xml:space="preserve"> </w:t>
      </w:r>
      <w:r w:rsidRPr="001F473C">
        <w:rPr>
          <w:rFonts w:cs="Times New Roman"/>
        </w:rPr>
        <w:t>We estimated canopy and canopy consumption in each scenario, measured as the percentage of dry mass consumed between the start and end of the simulation.</w:t>
      </w:r>
      <w:r w:rsidR="000E2E4A" w:rsidRPr="001F473C">
        <w:rPr>
          <w:rFonts w:cs="Times New Roman"/>
        </w:rPr>
        <w:t xml:space="preserve"> </w:t>
      </w:r>
      <w:commentRangeStart w:id="621"/>
      <w:r w:rsidR="00B95F3E" w:rsidRPr="001F473C">
        <w:rPr>
          <w:rFonts w:cs="Times New Roman"/>
        </w:rPr>
        <w:t>Canopy fuel consumption was estimated as the average consumption of tracked trees (the number of which was determined by computational restraints) in the area of interest for each scenario.</w:t>
      </w:r>
      <w:ins w:id="622" w:author="Katherine Hayes" w:date="2024-07-04T14:10:00Z">
        <w:r w:rsidR="003C63E0">
          <w:rPr>
            <w:rFonts w:cs="Times New Roman"/>
          </w:rPr>
          <w:t xml:space="preserve"> </w:t>
        </w:r>
      </w:ins>
      <w:commentRangeEnd w:id="621"/>
      <w:ins w:id="623" w:author="Katherine Hayes" w:date="2024-07-04T14:12:00Z">
        <w:r w:rsidR="003C63E0">
          <w:rPr>
            <w:rStyle w:val="CommentReference"/>
          </w:rPr>
          <w:commentReference w:id="621"/>
        </w:r>
      </w:ins>
      <w:ins w:id="624" w:author="Katherine Hayes" w:date="2024-07-04T14:11:00Z">
        <w:r w:rsidR="003C63E0">
          <w:rPr>
            <w:rFonts w:cs="Times New Roman"/>
          </w:rPr>
          <w:t>Fuel consumption results</w:t>
        </w:r>
      </w:ins>
      <w:ins w:id="625" w:author="Katherine Hayes" w:date="2024-07-04T14:10:00Z">
        <w:r w:rsidR="003C63E0">
          <w:rPr>
            <w:rFonts w:cs="Times New Roman"/>
          </w:rPr>
          <w:t xml:space="preserve"> are presented in the Appendix.</w:t>
        </w:r>
      </w:ins>
      <w:r w:rsidR="000E2E4A" w:rsidRPr="001F473C">
        <w:rPr>
          <w:rFonts w:cs="Times New Roman"/>
        </w:rPr>
        <w:t xml:space="preserve"> Because of the relatively low number of replications (due to processing time),</w:t>
      </w:r>
      <w:ins w:id="626" w:author="Katherine Hayes" w:date="2024-03-25T12:27:00Z">
        <w:r w:rsidR="00A71CB1">
          <w:rPr>
            <w:rFonts w:cs="Times New Roman"/>
          </w:rPr>
          <w:t xml:space="preserve"> and the deterministic nature of WFDS,</w:t>
        </w:r>
      </w:ins>
      <w:r w:rsidR="000E2E4A" w:rsidRPr="001F473C">
        <w:rPr>
          <w:rFonts w:cs="Times New Roman"/>
        </w:rPr>
        <w:t xml:space="preserve"> we </w:t>
      </w:r>
      <w:ins w:id="627" w:author="Katherine Hayes" w:date="2024-03-25T12:27:00Z">
        <w:r w:rsidR="00A71CB1">
          <w:rPr>
            <w:rFonts w:cs="Times New Roman"/>
          </w:rPr>
          <w:t xml:space="preserve">present the </w:t>
        </w:r>
      </w:ins>
      <w:del w:id="628" w:author="Katherine Hayes" w:date="2024-03-25T12:27:00Z">
        <w:r w:rsidR="000E2E4A" w:rsidRPr="001F473C" w:rsidDel="00A71CB1">
          <w:rPr>
            <w:rFonts w:cs="Times New Roman"/>
          </w:rPr>
          <w:delText xml:space="preserve">chose to analyze the </w:delText>
        </w:r>
      </w:del>
      <w:r w:rsidR="000E2E4A" w:rsidRPr="001F473C">
        <w:rPr>
          <w:rFonts w:cs="Times New Roman"/>
        </w:rPr>
        <w:t xml:space="preserve">results </w:t>
      </w:r>
      <w:del w:id="629" w:author="Katherine Hayes" w:date="2024-03-25T12:27:00Z">
        <w:r w:rsidR="000E2E4A" w:rsidRPr="001F473C" w:rsidDel="00A71CB1">
          <w:rPr>
            <w:rFonts w:cs="Times New Roman"/>
          </w:rPr>
          <w:delText>in a primarily qualitative fashion</w:delText>
        </w:r>
      </w:del>
      <w:ins w:id="630" w:author="Katherine Hayes" w:date="2024-03-25T12:27:00Z">
        <w:r w:rsidR="00A71CB1">
          <w:rPr>
            <w:rFonts w:cs="Times New Roman"/>
          </w:rPr>
          <w:t>qual</w:t>
        </w:r>
      </w:ins>
      <w:ins w:id="631" w:author="Katherine Hayes" w:date="2024-03-25T12:28:00Z">
        <w:r w:rsidR="00A71CB1">
          <w:rPr>
            <w:rFonts w:cs="Times New Roman"/>
          </w:rPr>
          <w:t>itatively</w:t>
        </w:r>
      </w:ins>
      <w:r w:rsidR="000E2E4A" w:rsidRPr="001F473C">
        <w:rPr>
          <w:rFonts w:cs="Times New Roman"/>
        </w:rPr>
        <w:t>.</w:t>
      </w:r>
    </w:p>
    <w:p w14:paraId="0000002F" w14:textId="5588BE1B" w:rsidR="00FD1B39" w:rsidRPr="001F473C" w:rsidRDefault="0072401A" w:rsidP="00FB59DE">
      <w:pPr>
        <w:pStyle w:val="Heading2"/>
      </w:pPr>
      <w:r w:rsidRPr="001F473C">
        <w:t xml:space="preserve">3. </w:t>
      </w:r>
      <w:r w:rsidR="002525A6" w:rsidRPr="001F473C">
        <w:t xml:space="preserve">Results </w:t>
      </w:r>
    </w:p>
    <w:p w14:paraId="7BBA7F2F" w14:textId="58AFF487" w:rsidR="00CE6662" w:rsidDel="00FB59DE" w:rsidRDefault="0059689A" w:rsidP="00384D2A">
      <w:pPr>
        <w:pStyle w:val="Heading3"/>
        <w:rPr>
          <w:del w:id="632" w:author="Katherine Hayes" w:date="2024-07-01T14:12:00Z"/>
        </w:rPr>
        <w:pPrChange w:id="633" w:author="Katherine Hayes" w:date="2024-08-13T12:48:00Z">
          <w:pPr>
            <w:pStyle w:val="Heading3"/>
          </w:pPr>
        </w:pPrChange>
      </w:pPr>
      <w:bookmarkStart w:id="634" w:name="_heading=h.kauadt4jv3dr" w:colFirst="0" w:colLast="0"/>
      <w:bookmarkEnd w:id="634"/>
      <w:ins w:id="635" w:author="Katherine Hayes" w:date="2024-07-04T13:21:00Z">
        <w:r>
          <w:t xml:space="preserve">3.1 </w:t>
        </w:r>
      </w:ins>
      <w:ins w:id="636" w:author="Katherine Hayes" w:date="2024-07-01T14:12:00Z">
        <w:r w:rsidR="00CA716D" w:rsidRPr="00CA716D">
          <w:t xml:space="preserve">How does fuel abundance and arrangement differ in burned, reburned, and thrice-burned </w:t>
        </w:r>
      </w:ins>
      <w:ins w:id="637" w:author="Katherine Hayes" w:date="2024-07-04T13:27:00Z">
        <w:r w:rsidR="005C3CB8">
          <w:t>forests</w:t>
        </w:r>
      </w:ins>
      <w:ins w:id="638" w:author="Katherine Hayes" w:date="2024-07-01T14:13:00Z">
        <w:r w:rsidR="00CA716D">
          <w:t>?</w:t>
        </w:r>
      </w:ins>
      <w:del w:id="639" w:author="Katherine Hayes" w:date="2024-07-01T14:12:00Z">
        <w:r w:rsidR="0072401A" w:rsidRPr="00CA716D" w:rsidDel="00CA716D">
          <w:delText xml:space="preserve">3.1 </w:delText>
        </w:r>
        <w:r w:rsidR="00B55B97" w:rsidRPr="00CA716D" w:rsidDel="00CA716D">
          <w:delText>Fuel Abundance</w:delText>
        </w:r>
      </w:del>
    </w:p>
    <w:p w14:paraId="17690929" w14:textId="77777777" w:rsidR="00FB59DE" w:rsidRPr="00FB59DE" w:rsidRDefault="00FB59DE" w:rsidP="00384D2A">
      <w:pPr>
        <w:pStyle w:val="Heading3"/>
        <w:rPr>
          <w:ins w:id="640" w:author="Katherine Hayes" w:date="2024-07-04T11:03:00Z"/>
        </w:rPr>
        <w:pPrChange w:id="641" w:author="Katherine Hayes" w:date="2024-08-13T12:48:00Z">
          <w:pPr/>
        </w:pPrChange>
      </w:pPr>
    </w:p>
    <w:p w14:paraId="1B37B7DC" w14:textId="7D2F694A" w:rsidR="00CA716D" w:rsidRPr="001F473C" w:rsidRDefault="0059689A">
      <w:pPr>
        <w:pStyle w:val="Heading5"/>
        <w:spacing w:before="0" w:after="0"/>
        <w:rPr>
          <w:ins w:id="642" w:author="Katherine Hayes" w:date="2024-07-01T14:12:00Z"/>
        </w:rPr>
        <w:pPrChange w:id="643" w:author="Katherine Hayes" w:date="2024-07-04T11:03:00Z">
          <w:pPr>
            <w:pStyle w:val="Heading3"/>
          </w:pPr>
        </w:pPrChange>
      </w:pPr>
      <w:ins w:id="644" w:author="Katherine Hayes" w:date="2024-07-04T13:21:00Z">
        <w:r>
          <w:t xml:space="preserve">3.1.1 </w:t>
        </w:r>
      </w:ins>
      <w:ins w:id="645" w:author="Katherine Hayes" w:date="2024-07-04T11:03:00Z">
        <w:r w:rsidR="00FB59DE">
          <w:t>Fuel Abundance</w:t>
        </w:r>
      </w:ins>
    </w:p>
    <w:p w14:paraId="00000033" w14:textId="7CE4A4A7" w:rsidR="00FD1B39" w:rsidRPr="00CA716D" w:rsidRDefault="00FB59DE" w:rsidP="00CA716D">
      <w:pPr>
        <w:ind w:firstLine="720"/>
        <w:rPr>
          <w:rPrChange w:id="646" w:author="Katherine Hayes" w:date="2024-07-01T14:13:00Z">
            <w:rPr>
              <w:rFonts w:cs="Times New Roman"/>
              <w:color w:val="000000" w:themeColor="text1"/>
            </w:rPr>
          </w:rPrChange>
        </w:rPr>
      </w:pPr>
      <w:ins w:id="647" w:author="Katherine Hayes" w:date="2024-07-04T11:02:00Z">
        <w:r>
          <w:t xml:space="preserve">Fuel abundance, as represented by the biomass held in downed woody debris, standing live </w:t>
        </w:r>
      </w:ins>
      <w:ins w:id="648" w:author="Katherine Hayes" w:date="2024-07-04T13:27:00Z">
        <w:r w:rsidR="005C3CB8">
          <w:t xml:space="preserve">and dead </w:t>
        </w:r>
      </w:ins>
      <w:ins w:id="649" w:author="Katherine Hayes" w:date="2024-07-04T11:02:00Z">
        <w:r>
          <w:t>trees</w:t>
        </w:r>
      </w:ins>
      <w:ins w:id="650" w:author="Katherine Hayes" w:date="2024-07-04T13:27:00Z">
        <w:r w:rsidR="005C3CB8">
          <w:t xml:space="preserve"> and surface fuels</w:t>
        </w:r>
      </w:ins>
      <w:ins w:id="651" w:author="Katherine Hayes" w:date="2024-07-04T11:02:00Z">
        <w:r>
          <w:t xml:space="preserve">, </w:t>
        </w:r>
      </w:ins>
      <w:ins w:id="652" w:author="Katherine Hayes" w:date="2024-07-04T11:04:00Z">
        <w:r>
          <w:t xml:space="preserve">was greater in reburned </w:t>
        </w:r>
      </w:ins>
      <w:ins w:id="653" w:author="Katherine Hayes" w:date="2024-07-04T13:31:00Z">
        <w:r w:rsidR="00D51FB4">
          <w:t>forests</w:t>
        </w:r>
      </w:ins>
      <w:ins w:id="654" w:author="Katherine Hayes" w:date="2024-07-04T11:04:00Z">
        <w:r>
          <w:t xml:space="preserve"> than burned </w:t>
        </w:r>
      </w:ins>
      <w:ins w:id="655" w:author="Katherine Hayes" w:date="2024-07-04T13:31:00Z">
        <w:r w:rsidR="00D51FB4">
          <w:t>forests,</w:t>
        </w:r>
      </w:ins>
      <w:ins w:id="656" w:author="Katherine Hayes" w:date="2024-07-04T11:04:00Z">
        <w:r>
          <w:t xml:space="preserve"> but differed greatly across pools. </w:t>
        </w:r>
      </w:ins>
      <w:r w:rsidR="00B95F3E" w:rsidRPr="00CA716D">
        <w:t xml:space="preserve">The abundance of </w:t>
      </w:r>
      <w:ins w:id="657" w:author="Katherine Hayes" w:date="2023-12-11T14:55:00Z">
        <w:r w:rsidR="0095143C" w:rsidRPr="00CA716D">
          <w:t>d</w:t>
        </w:r>
      </w:ins>
      <w:r w:rsidR="00B95F3E" w:rsidRPr="00CA716D">
        <w:t>owned woody fuel in all size classes increased with reburning, but differed across specific reburn history and size classes.</w:t>
      </w:r>
      <w:r w:rsidR="00D51CB7" w:rsidRPr="00CA716D">
        <w:t xml:space="preserve"> </w:t>
      </w:r>
      <w:r w:rsidR="00B95F3E" w:rsidRPr="00CA716D">
        <w:t>Fine fuels (1- and 10-hour fuel</w:t>
      </w:r>
      <w:r w:rsidR="00B95F3E" w:rsidRPr="00CA716D">
        <w:rPr>
          <w:rPrChange w:id="658" w:author="Katherine Hayes" w:date="2024-07-01T14:13:00Z">
            <w:rPr>
              <w:rFonts w:cs="Times New Roman"/>
              <w:color w:val="000000" w:themeColor="text1"/>
            </w:rPr>
          </w:rPrChange>
        </w:rPr>
        <w:t xml:space="preserve">s) were most abundant in the once- and twice-burned </w:t>
      </w:r>
      <w:del w:id="659" w:author="Katherine Hayes" w:date="2024-07-04T13:31:00Z">
        <w:r w:rsidR="00B95F3E" w:rsidRPr="00CA716D" w:rsidDel="00D51FB4">
          <w:rPr>
            <w:rPrChange w:id="660" w:author="Katherine Hayes" w:date="2024-07-01T14:13:00Z">
              <w:rPr>
                <w:rFonts w:cs="Times New Roman"/>
                <w:color w:val="000000" w:themeColor="text1"/>
              </w:rPr>
            </w:rPrChange>
          </w:rPr>
          <w:delText>plots</w:delText>
        </w:r>
      </w:del>
      <w:ins w:id="661" w:author="Katherine Hayes" w:date="2024-07-04T13:31:00Z">
        <w:r w:rsidR="00D51FB4">
          <w:t>forests</w:t>
        </w:r>
      </w:ins>
      <w:r w:rsidR="00B95F3E" w:rsidRPr="00CA716D">
        <w:rPr>
          <w:rPrChange w:id="662" w:author="Katherine Hayes" w:date="2024-07-01T14:13:00Z">
            <w:rPr>
              <w:rFonts w:cs="Times New Roman"/>
              <w:color w:val="000000" w:themeColor="text1"/>
            </w:rPr>
          </w:rPrChange>
        </w:rPr>
        <w:t xml:space="preserve">, increasing by an average </w:t>
      </w:r>
      <w:r w:rsidR="00B95F3E" w:rsidRPr="00CA716D">
        <w:rPr>
          <w:rPrChange w:id="663" w:author="Katherine Hayes" w:date="2024-07-01T14:13:00Z">
            <w:rPr>
              <w:rFonts w:cs="Times New Roman"/>
              <w:color w:val="000000" w:themeColor="text1"/>
            </w:rPr>
          </w:rPrChange>
        </w:rPr>
        <w:lastRenderedPageBreak/>
        <w:t>factor of three after one fire, decreasing by a factor of 1.6 after two fires, and increasing by a factor of two after three fires.</w:t>
      </w:r>
      <w:r w:rsidR="00B83864" w:rsidRPr="00CA716D">
        <w:rPr>
          <w:rPrChange w:id="664" w:author="Katherine Hayes" w:date="2024-07-01T14:13:00Z">
            <w:rPr>
              <w:rFonts w:cs="Times New Roman"/>
              <w:color w:val="000000" w:themeColor="text1"/>
            </w:rPr>
          </w:rPrChange>
        </w:rPr>
        <w:t xml:space="preserve"> Large fuels (1,000-hour fuels) followed a similar trend, increasing by a factor of 8 after one fire, declining after the second, and reaching a maximum average of 4.29 tons per ha after three fires. </w:t>
      </w:r>
      <w:r w:rsidR="00B95F3E" w:rsidRPr="00CA716D">
        <w:rPr>
          <w:rPrChange w:id="665" w:author="Katherine Hayes" w:date="2024-07-01T14:13:00Z">
            <w:rPr>
              <w:rFonts w:cs="Times New Roman"/>
              <w:color w:val="000000" w:themeColor="text1"/>
            </w:rPr>
          </w:rPrChange>
        </w:rPr>
        <w:t>Medium fuel size classes (100-hours) increased after one fire but did not change meaningfully between reburning (Fig.</w:t>
      </w:r>
      <w:r w:rsidR="00D51CB7" w:rsidRPr="00CA716D">
        <w:rPr>
          <w:rPrChange w:id="666" w:author="Katherine Hayes" w:date="2024-07-01T14:13:00Z">
            <w:rPr>
              <w:rFonts w:cs="Times New Roman"/>
              <w:color w:val="000000" w:themeColor="text1"/>
            </w:rPr>
          </w:rPrChange>
        </w:rPr>
        <w:t xml:space="preserve"> </w:t>
      </w:r>
      <w:r w:rsidR="00007890" w:rsidRPr="00CA716D">
        <w:rPr>
          <w:rPrChange w:id="667" w:author="Katherine Hayes" w:date="2024-07-01T14:13:00Z">
            <w:rPr>
              <w:rFonts w:cs="Times New Roman"/>
              <w:color w:val="000000" w:themeColor="text1"/>
            </w:rPr>
          </w:rPrChange>
        </w:rPr>
        <w:t>3</w:t>
      </w:r>
      <w:r w:rsidR="00D51CB7" w:rsidRPr="00CA716D">
        <w:rPr>
          <w:rPrChange w:id="668" w:author="Katherine Hayes" w:date="2024-07-01T14:13:00Z">
            <w:rPr>
              <w:rFonts w:cs="Times New Roman"/>
              <w:color w:val="000000" w:themeColor="text1"/>
            </w:rPr>
          </w:rPrChange>
        </w:rPr>
        <w:t>)</w:t>
      </w:r>
      <w:r w:rsidR="00B83864" w:rsidRPr="00CA716D">
        <w:rPr>
          <w:rPrChange w:id="669" w:author="Katherine Hayes" w:date="2024-07-01T14:13:00Z">
            <w:rPr>
              <w:rFonts w:cs="Times New Roman"/>
              <w:color w:val="000000" w:themeColor="text1"/>
            </w:rPr>
          </w:rPrChange>
        </w:rPr>
        <w:t xml:space="preserve">. </w:t>
      </w:r>
    </w:p>
    <w:p w14:paraId="00000034" w14:textId="104FA8B8" w:rsidR="00FD1B39" w:rsidRPr="001F473C" w:rsidRDefault="006626D6" w:rsidP="001A1230">
      <w:pPr>
        <w:suppressLineNumbers/>
        <w:rPr>
          <w:rFonts w:cs="Times New Roman"/>
          <w:b/>
        </w:rPr>
      </w:pPr>
      <w:r w:rsidRPr="001F473C">
        <w:rPr>
          <w:rFonts w:cs="Times New Roman"/>
          <w:b/>
          <w:noProof/>
        </w:rPr>
        <w:drawing>
          <wp:inline distT="0" distB="0" distL="0" distR="0" wp14:anchorId="5B085A4F" wp14:editId="7E9D10A1">
            <wp:extent cx="4445000" cy="2540000"/>
            <wp:effectExtent l="0" t="0" r="0" b="0"/>
            <wp:docPr id="1" name="Picture 1"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box and whisker chart&#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4445000" cy="2540000"/>
                    </a:xfrm>
                    <a:prstGeom prst="rect">
                      <a:avLst/>
                    </a:prstGeom>
                  </pic:spPr>
                </pic:pic>
              </a:graphicData>
            </a:graphic>
          </wp:inline>
        </w:drawing>
      </w:r>
    </w:p>
    <w:p w14:paraId="42F2A9C9" w14:textId="47A513BD" w:rsidR="00366ED2" w:rsidRPr="001F473C" w:rsidRDefault="004E27E6" w:rsidP="00483C9A">
      <w:pPr>
        <w:suppressLineNumbers/>
        <w:spacing w:line="240" w:lineRule="auto"/>
        <w:rPr>
          <w:rFonts w:cs="Times New Roman"/>
          <w:bCs/>
        </w:rPr>
      </w:pPr>
      <w:r w:rsidRPr="001F473C">
        <w:rPr>
          <w:rFonts w:cs="Times New Roman"/>
          <w:b/>
        </w:rPr>
        <w:t xml:space="preserve">Figure </w:t>
      </w:r>
      <w:r w:rsidR="00007890" w:rsidRPr="001F473C">
        <w:rPr>
          <w:rFonts w:cs="Times New Roman"/>
          <w:b/>
        </w:rPr>
        <w:t>3</w:t>
      </w:r>
      <w:r w:rsidRPr="001F473C">
        <w:rPr>
          <w:rFonts w:cs="Times New Roman"/>
          <w:b/>
        </w:rPr>
        <w:t xml:space="preserve">. </w:t>
      </w:r>
      <w:r w:rsidR="00BD00AA" w:rsidRPr="001F473C">
        <w:rPr>
          <w:rFonts w:cs="Times New Roman"/>
          <w:bCs/>
        </w:rPr>
        <w:t>Average m</w:t>
      </w:r>
      <w:r w:rsidRPr="001F473C">
        <w:rPr>
          <w:rFonts w:cs="Times New Roman"/>
          <w:bCs/>
        </w:rPr>
        <w:t xml:space="preserve">ass </w:t>
      </w:r>
      <w:r w:rsidR="00BB4B56" w:rsidRPr="001F473C">
        <w:rPr>
          <w:rFonts w:cs="Times New Roman"/>
          <w:bCs/>
        </w:rPr>
        <w:t>fuel load by</w:t>
      </w:r>
      <w:r w:rsidRPr="001F473C">
        <w:rPr>
          <w:rFonts w:cs="Times New Roman"/>
          <w:bCs/>
        </w:rPr>
        <w:t xml:space="preserve"> fuel size classes </w:t>
      </w:r>
      <w:r w:rsidR="005B3E3F" w:rsidRPr="001F473C">
        <w:rPr>
          <w:rFonts w:cs="Times New Roman"/>
          <w:bCs/>
        </w:rPr>
        <w:t xml:space="preserve">of </w:t>
      </w:r>
      <w:r w:rsidR="00BB4B56" w:rsidRPr="001F473C">
        <w:rPr>
          <w:rFonts w:cs="Times New Roman"/>
          <w:bCs/>
        </w:rPr>
        <w:t xml:space="preserve">dead down </w:t>
      </w:r>
      <w:r w:rsidR="005B3E3F" w:rsidRPr="001F473C">
        <w:rPr>
          <w:rFonts w:cs="Times New Roman"/>
          <w:bCs/>
        </w:rPr>
        <w:t xml:space="preserve">woody debris </w:t>
      </w:r>
      <w:r w:rsidR="00BD00AA" w:rsidRPr="001F473C">
        <w:rPr>
          <w:rFonts w:cs="Times New Roman"/>
          <w:bCs/>
        </w:rPr>
        <w:t xml:space="preserve">(Tons/Ha) </w:t>
      </w:r>
      <w:r w:rsidRPr="001F473C">
        <w:rPr>
          <w:rFonts w:cs="Times New Roman"/>
          <w:bCs/>
        </w:rPr>
        <w:t>across years since initial fire and between sites according to size classes</w:t>
      </w:r>
      <w:ins w:id="670" w:author="Katherine Hayes" w:date="2024-03-20T14:17:00Z">
        <w:r w:rsidR="009F76A3">
          <w:rPr>
            <w:rFonts w:cs="Times New Roman"/>
            <w:bCs/>
          </w:rPr>
          <w:t xml:space="preserve"> (defined </w:t>
        </w:r>
      </w:ins>
      <w:ins w:id="671" w:author="Katherine Hayes" w:date="2024-03-20T14:18:00Z">
        <w:r w:rsidR="009F76A3">
          <w:rPr>
            <w:rFonts w:cs="Times New Roman"/>
            <w:bCs/>
          </w:rPr>
          <w:t xml:space="preserve">by the </w:t>
        </w:r>
      </w:ins>
      <w:ins w:id="672" w:author="Katherine Hayes" w:date="2024-03-20T15:14:00Z">
        <w:r w:rsidR="00E17FE1">
          <w:rPr>
            <w:rFonts w:cs="Times New Roman"/>
            <w:bCs/>
          </w:rPr>
          <w:t>time scale at which moisture is lost)</w:t>
        </w:r>
      </w:ins>
      <w:r w:rsidRPr="001F473C">
        <w:rPr>
          <w:rFonts w:cs="Times New Roman"/>
          <w:bCs/>
        </w:rPr>
        <w:t xml:space="preserve">. </w:t>
      </w:r>
      <w:bookmarkStart w:id="673" w:name="_heading=h.9txb2ord534j" w:colFirst="0" w:colLast="0"/>
      <w:bookmarkStart w:id="674" w:name="_Toc113442003"/>
      <w:bookmarkEnd w:id="673"/>
      <w:r w:rsidR="006E0D8F" w:rsidRPr="001F473C">
        <w:rPr>
          <w:rFonts w:cs="Times New Roman"/>
          <w:bCs/>
        </w:rPr>
        <w:t>Dots represent outliers</w:t>
      </w:r>
      <w:ins w:id="675" w:author="Katherine Hayes" w:date="2024-03-26T11:20:00Z">
        <w:r w:rsidR="00D745A4">
          <w:rPr>
            <w:rFonts w:cs="Times New Roman"/>
            <w:bCs/>
          </w:rPr>
          <w:t xml:space="preserve"> (defined as 1.5</w:t>
        </w:r>
      </w:ins>
      <w:ins w:id="676" w:author="Katherine Hayes" w:date="2024-08-13T12:49:00Z">
        <w:r w:rsidR="00384D2A">
          <w:rPr>
            <w:rFonts w:cs="Times New Roman"/>
            <w:bCs/>
          </w:rPr>
          <w:t>x</w:t>
        </w:r>
      </w:ins>
      <w:ins w:id="677" w:author="Katherine Hayes" w:date="2024-03-26T11:20:00Z">
        <w:r w:rsidR="00D745A4">
          <w:rPr>
            <w:rFonts w:cs="Times New Roman"/>
            <w:bCs/>
          </w:rPr>
          <w:t xml:space="preserve"> the interquartile range less than the first quartile and greater than the third)</w:t>
        </w:r>
      </w:ins>
      <w:r w:rsidR="006E0D8F" w:rsidRPr="001F473C">
        <w:rPr>
          <w:rFonts w:cs="Times New Roman"/>
          <w:bCs/>
        </w:rPr>
        <w:t xml:space="preserve">. </w:t>
      </w:r>
    </w:p>
    <w:p w14:paraId="590DE995" w14:textId="77777777" w:rsidR="000E2E4A" w:rsidRPr="001F473C" w:rsidRDefault="000E2E4A" w:rsidP="00483C9A">
      <w:pPr>
        <w:suppressLineNumbers/>
        <w:spacing w:line="240" w:lineRule="auto"/>
        <w:rPr>
          <w:rFonts w:cs="Times New Roman"/>
          <w:bCs/>
        </w:rPr>
      </w:pPr>
    </w:p>
    <w:p w14:paraId="17FD4D0E" w14:textId="16611777" w:rsidR="00A71CB1" w:rsidRPr="001F473C" w:rsidRDefault="00B95F3E" w:rsidP="00A71CB1">
      <w:pPr>
        <w:ind w:firstLine="720"/>
        <w:rPr>
          <w:rFonts w:cs="Times New Roman"/>
          <w:bCs/>
        </w:rPr>
      </w:pPr>
      <w:r w:rsidRPr="001F473C">
        <w:rPr>
          <w:rFonts w:cs="Times New Roman"/>
          <w:bCs/>
        </w:rPr>
        <w:t xml:space="preserve">The density and mass of standing fuels (live and dead trees) </w:t>
      </w:r>
      <w:del w:id="678" w:author="Katherine Hayes" w:date="2024-07-04T11:05:00Z">
        <w:r w:rsidRPr="001F473C" w:rsidDel="00FB59DE">
          <w:rPr>
            <w:rFonts w:cs="Times New Roman"/>
            <w:bCs/>
          </w:rPr>
          <w:delText xml:space="preserve">differed </w:delText>
        </w:r>
      </w:del>
      <w:r w:rsidRPr="001F473C">
        <w:rPr>
          <w:rFonts w:cs="Times New Roman"/>
          <w:bCs/>
        </w:rPr>
        <w:t>between</w:t>
      </w:r>
      <w:del w:id="679" w:author="Katherine Hayes" w:date="2024-07-04T13:31:00Z">
        <w:r w:rsidRPr="001F473C" w:rsidDel="00D51FB4">
          <w:rPr>
            <w:rFonts w:cs="Times New Roman"/>
            <w:bCs/>
          </w:rPr>
          <w:delText xml:space="preserve"> the</w:delText>
        </w:r>
      </w:del>
      <w:r w:rsidRPr="001F473C">
        <w:rPr>
          <w:rFonts w:cs="Times New Roman"/>
          <w:bCs/>
        </w:rPr>
        <w:t xml:space="preserve"> once-burned and thrice-burned </w:t>
      </w:r>
      <w:del w:id="680" w:author="Katherine Hayes" w:date="2024-07-04T13:31:00Z">
        <w:r w:rsidRPr="001F473C" w:rsidDel="00D51FB4">
          <w:rPr>
            <w:rFonts w:cs="Times New Roman"/>
            <w:bCs/>
          </w:rPr>
          <w:delText>plots</w:delText>
        </w:r>
      </w:del>
      <w:ins w:id="681" w:author="Katherine Hayes" w:date="2024-07-04T13:31:00Z">
        <w:r w:rsidR="00D51FB4">
          <w:rPr>
            <w:rFonts w:cs="Times New Roman"/>
            <w:bCs/>
          </w:rPr>
          <w:t>forests</w:t>
        </w:r>
      </w:ins>
      <w:r w:rsidRPr="001F473C">
        <w:rPr>
          <w:rFonts w:cs="Times New Roman"/>
          <w:bCs/>
        </w:rPr>
        <w:t xml:space="preserve">: once-burned </w:t>
      </w:r>
      <w:del w:id="682" w:author="Katherine Hayes" w:date="2024-07-04T13:31:00Z">
        <w:r w:rsidRPr="001F473C" w:rsidDel="00D51FB4">
          <w:rPr>
            <w:rFonts w:cs="Times New Roman"/>
            <w:bCs/>
          </w:rPr>
          <w:delText xml:space="preserve">plots </w:delText>
        </w:r>
      </w:del>
      <w:ins w:id="683" w:author="Katherine Hayes" w:date="2024-07-04T13:31:00Z">
        <w:r w:rsidR="00D51FB4">
          <w:rPr>
            <w:rFonts w:cs="Times New Roman"/>
            <w:bCs/>
          </w:rPr>
          <w:t>forests</w:t>
        </w:r>
        <w:r w:rsidR="00D51FB4" w:rsidRPr="001F473C">
          <w:rPr>
            <w:rFonts w:cs="Times New Roman"/>
            <w:bCs/>
          </w:rPr>
          <w:t xml:space="preserve"> </w:t>
        </w:r>
      </w:ins>
      <w:r w:rsidRPr="001F473C">
        <w:rPr>
          <w:rFonts w:cs="Times New Roman"/>
          <w:bCs/>
        </w:rPr>
        <w:t>contained greater numbers of dead trees, primarily spruce, killed in the first fire.</w:t>
      </w:r>
      <w:r w:rsidR="000E2E4A" w:rsidRPr="001F473C">
        <w:rPr>
          <w:rFonts w:cs="Times New Roman"/>
          <w:bCs/>
        </w:rPr>
        <w:t xml:space="preserve"> </w:t>
      </w:r>
      <w:r w:rsidRPr="001F473C">
        <w:rPr>
          <w:rFonts w:cs="Times New Roman"/>
          <w:bCs/>
        </w:rPr>
        <w:t>Spruce had the highest DBH in the dataset and thus contained the greatest mass.</w:t>
      </w:r>
      <w:r w:rsidR="000E2E4A" w:rsidRPr="001F473C">
        <w:rPr>
          <w:rFonts w:cs="Times New Roman"/>
          <w:bCs/>
        </w:rPr>
        <w:t xml:space="preserve"> </w:t>
      </w:r>
      <w:r w:rsidRPr="001F473C">
        <w:rPr>
          <w:rFonts w:cs="Times New Roman"/>
          <w:bCs/>
        </w:rPr>
        <w:t xml:space="preserve">Tree height was greatest in once-burned </w:t>
      </w:r>
      <w:del w:id="684" w:author="Katherine Hayes" w:date="2024-07-04T13:38:00Z">
        <w:r w:rsidRPr="001F473C" w:rsidDel="006175C9">
          <w:rPr>
            <w:rFonts w:cs="Times New Roman"/>
            <w:bCs/>
          </w:rPr>
          <w:delText>stands</w:delText>
        </w:r>
      </w:del>
      <w:ins w:id="685" w:author="Katherine Hayes" w:date="2024-07-04T13:38:00Z">
        <w:r w:rsidR="006175C9">
          <w:rPr>
            <w:rFonts w:cs="Times New Roman"/>
            <w:bCs/>
          </w:rPr>
          <w:t>forests</w:t>
        </w:r>
      </w:ins>
      <w:r w:rsidRPr="001F473C">
        <w:rPr>
          <w:rFonts w:cs="Times New Roman"/>
          <w:bCs/>
        </w:rPr>
        <w:t>, again due to the increased presence of dead spruce in the landscape (species height distributions are presented in Appendix: Fig.</w:t>
      </w:r>
      <w:r w:rsidR="000E2E4A" w:rsidRPr="001F473C">
        <w:rPr>
          <w:rFonts w:cs="Times New Roman"/>
          <w:bCs/>
        </w:rPr>
        <w:t xml:space="preserve"> S1).</w:t>
      </w:r>
      <w:r w:rsidR="004C6443" w:rsidRPr="001F473C">
        <w:rPr>
          <w:rFonts w:cs="Times New Roman"/>
          <w:bCs/>
        </w:rPr>
        <w:t xml:space="preserve"> </w:t>
      </w:r>
      <w:r w:rsidRPr="001F473C">
        <w:rPr>
          <w:rFonts w:cs="Times New Roman"/>
          <w:bCs/>
        </w:rPr>
        <w:t xml:space="preserve">Trees were generally less dense in </w:t>
      </w:r>
      <w:ins w:id="686" w:author="Katherine Hayes" w:date="2024-07-04T13:31:00Z">
        <w:r w:rsidR="00D51FB4">
          <w:rPr>
            <w:rFonts w:cs="Times New Roman"/>
            <w:bCs/>
          </w:rPr>
          <w:t>once-</w:t>
        </w:r>
      </w:ins>
      <w:del w:id="687" w:author="Katherine Hayes" w:date="2024-07-04T13:31:00Z">
        <w:r w:rsidRPr="001F473C" w:rsidDel="00D51FB4">
          <w:rPr>
            <w:rFonts w:cs="Times New Roman"/>
            <w:bCs/>
          </w:rPr>
          <w:delText xml:space="preserve">the </w:delText>
        </w:r>
      </w:del>
      <w:r w:rsidRPr="001F473C">
        <w:rPr>
          <w:rFonts w:cs="Times New Roman"/>
          <w:bCs/>
        </w:rPr>
        <w:t xml:space="preserve">burned </w:t>
      </w:r>
      <w:del w:id="688" w:author="Katherine Hayes" w:date="2024-07-04T13:31:00Z">
        <w:r w:rsidRPr="001F473C" w:rsidDel="00D51FB4">
          <w:rPr>
            <w:rFonts w:cs="Times New Roman"/>
            <w:bCs/>
          </w:rPr>
          <w:delText>plots</w:delText>
        </w:r>
      </w:del>
      <w:ins w:id="689" w:author="Katherine Hayes" w:date="2024-07-04T13:31:00Z">
        <w:r w:rsidR="00D51FB4">
          <w:rPr>
            <w:rFonts w:cs="Times New Roman"/>
            <w:bCs/>
          </w:rPr>
          <w:t>forests</w:t>
        </w:r>
      </w:ins>
      <w:r w:rsidRPr="001F473C">
        <w:rPr>
          <w:rFonts w:cs="Times New Roman"/>
          <w:bCs/>
        </w:rPr>
        <w:t>.</w:t>
      </w:r>
      <w:r w:rsidR="000E2E4A" w:rsidRPr="001F473C">
        <w:rPr>
          <w:rFonts w:cs="Times New Roman"/>
          <w:bCs/>
        </w:rPr>
        <w:t xml:space="preserve"> </w:t>
      </w:r>
      <w:r w:rsidRPr="001F473C">
        <w:rPr>
          <w:rFonts w:cs="Times New Roman"/>
          <w:bCs/>
        </w:rPr>
        <w:t>In both the once- and thrice-burned scenarios, using the 90</w:t>
      </w:r>
      <w:r w:rsidRPr="001F473C">
        <w:rPr>
          <w:rFonts w:cs="Times New Roman"/>
          <w:bCs/>
          <w:vertAlign w:val="superscript"/>
        </w:rPr>
        <w:t>th</w:t>
      </w:r>
      <w:r w:rsidRPr="001F473C">
        <w:rPr>
          <w:rFonts w:cs="Times New Roman"/>
          <w:bCs/>
        </w:rPr>
        <w:t xml:space="preserve"> </w:t>
      </w:r>
      <w:del w:id="690" w:author="Katherine Hayes" w:date="2024-03-25T12:29:00Z">
        <w:r w:rsidRPr="001F473C" w:rsidDel="00A71CB1">
          <w:rPr>
            <w:rFonts w:cs="Times New Roman"/>
            <w:bCs/>
          </w:rPr>
          <w:delText xml:space="preserve">quartile </w:delText>
        </w:r>
      </w:del>
      <w:ins w:id="691" w:author="Katherine Hayes" w:date="2024-03-25T12:29:00Z">
        <w:r w:rsidR="00A71CB1">
          <w:rPr>
            <w:rFonts w:cs="Times New Roman"/>
            <w:bCs/>
          </w:rPr>
          <w:t>quantile</w:t>
        </w:r>
        <w:r w:rsidR="00A71CB1" w:rsidRPr="001F473C">
          <w:rPr>
            <w:rFonts w:cs="Times New Roman"/>
            <w:bCs/>
          </w:rPr>
          <w:t xml:space="preserve"> </w:t>
        </w:r>
      </w:ins>
      <w:r w:rsidRPr="001F473C">
        <w:rPr>
          <w:rFonts w:cs="Times New Roman"/>
          <w:bCs/>
        </w:rPr>
        <w:t>of tree density observations doubled the number of trees in the simulation, and roughly doubled the fuel load and density (Table 1).</w:t>
      </w:r>
      <w:r w:rsidR="000E2E4A" w:rsidRPr="001F473C">
        <w:rPr>
          <w:rFonts w:cs="Times New Roman"/>
          <w:bCs/>
        </w:rPr>
        <w:t xml:space="preserve">  </w:t>
      </w:r>
    </w:p>
    <w:tbl>
      <w:tblPr>
        <w:tblStyle w:val="TableGrid"/>
        <w:tblW w:w="9370" w:type="dxa"/>
        <w:tblInd w:w="-10" w:type="dxa"/>
        <w:tblLook w:val="04A0" w:firstRow="1" w:lastRow="0" w:firstColumn="1" w:lastColumn="0" w:noHBand="0" w:noVBand="1"/>
      </w:tblPr>
      <w:tblGrid>
        <w:gridCol w:w="699"/>
        <w:gridCol w:w="1062"/>
        <w:gridCol w:w="1105"/>
        <w:gridCol w:w="1189"/>
        <w:gridCol w:w="990"/>
        <w:gridCol w:w="1883"/>
        <w:gridCol w:w="2442"/>
      </w:tblGrid>
      <w:tr w:rsidR="00210F6D" w:rsidRPr="001F473C" w14:paraId="034C8F6A" w14:textId="77777777" w:rsidTr="00210F6D">
        <w:tc>
          <w:tcPr>
            <w:tcW w:w="9370" w:type="dxa"/>
            <w:gridSpan w:val="7"/>
            <w:tcBorders>
              <w:top w:val="nil"/>
              <w:left w:val="nil"/>
              <w:right w:val="nil"/>
            </w:tcBorders>
          </w:tcPr>
          <w:p w14:paraId="5FF2DE71" w14:textId="60E54BF0" w:rsidR="00257DD2" w:rsidRPr="001F473C" w:rsidRDefault="00257DD2" w:rsidP="00210F6D">
            <w:pPr>
              <w:spacing w:line="240" w:lineRule="auto"/>
              <w:ind w:right="-109"/>
              <w:rPr>
                <w:rFonts w:cs="Times New Roman"/>
                <w:bCs/>
              </w:rPr>
            </w:pPr>
            <w:r w:rsidRPr="001F473C">
              <w:rPr>
                <w:rFonts w:cs="Times New Roman"/>
                <w:b/>
              </w:rPr>
              <w:lastRenderedPageBreak/>
              <w:t>Table 1</w:t>
            </w:r>
            <w:r w:rsidRPr="001F473C">
              <w:rPr>
                <w:rFonts w:cs="Times New Roman"/>
                <w:bCs/>
              </w:rPr>
              <w:t>. Fuel abundance and density of trees (live/dead) within burns and scenarios. DBH is the average diameter of trees, measured in centimeters. Density is the number of trees per m</w:t>
            </w:r>
            <w:r w:rsidRPr="001F473C">
              <w:rPr>
                <w:rFonts w:cs="Times New Roman"/>
                <w:bCs/>
                <w:vertAlign w:val="superscript"/>
              </w:rPr>
              <w:t>2</w:t>
            </w:r>
            <w:r w:rsidRPr="001F473C">
              <w:rPr>
                <w:rFonts w:cs="Times New Roman"/>
                <w:bCs/>
              </w:rPr>
              <w:t xml:space="preserve">. SD stands for standard deviation. Fuel load is measured </w:t>
            </w:r>
            <w:r w:rsidR="00C0701E" w:rsidRPr="001F473C">
              <w:rPr>
                <w:rFonts w:cs="Times New Roman"/>
                <w:bCs/>
              </w:rPr>
              <w:t>in</w:t>
            </w:r>
            <w:r w:rsidRPr="001F473C">
              <w:rPr>
                <w:rFonts w:cs="Times New Roman"/>
                <w:bCs/>
              </w:rPr>
              <w:t xml:space="preserve"> kilograms per square meter. </w:t>
            </w:r>
            <w:r w:rsidR="00C0701E" w:rsidRPr="001F473C">
              <w:rPr>
                <w:rFonts w:cs="Times New Roman"/>
                <w:bCs/>
              </w:rPr>
              <w:t>Bulk</w:t>
            </w:r>
            <w:r w:rsidRPr="001F473C">
              <w:rPr>
                <w:rFonts w:cs="Times New Roman"/>
                <w:bCs/>
              </w:rPr>
              <w:t xml:space="preserve"> density is measured </w:t>
            </w:r>
            <w:r w:rsidR="00C0701E" w:rsidRPr="001F473C">
              <w:rPr>
                <w:rFonts w:cs="Times New Roman"/>
                <w:bCs/>
              </w:rPr>
              <w:t>in</w:t>
            </w:r>
            <w:r w:rsidRPr="001F473C">
              <w:rPr>
                <w:rFonts w:cs="Times New Roman"/>
                <w:bCs/>
              </w:rPr>
              <w:t xml:space="preserve"> kilograms per cubic meter.</w:t>
            </w:r>
          </w:p>
        </w:tc>
      </w:tr>
      <w:tr w:rsidR="00C0701E" w:rsidRPr="001F473C" w14:paraId="6CDE3694" w14:textId="549E32FC" w:rsidTr="00210F6D">
        <w:tc>
          <w:tcPr>
            <w:tcW w:w="699" w:type="dxa"/>
            <w:tcBorders>
              <w:top w:val="single" w:sz="4" w:space="0" w:color="auto"/>
            </w:tcBorders>
          </w:tcPr>
          <w:p w14:paraId="64E1104C" w14:textId="6FA21AE2" w:rsidR="00257DD2" w:rsidRPr="001F473C" w:rsidRDefault="00257DD2" w:rsidP="00B62A29">
            <w:pPr>
              <w:spacing w:line="240" w:lineRule="auto"/>
              <w:rPr>
                <w:rFonts w:cs="Times New Roman"/>
                <w:bCs/>
              </w:rPr>
            </w:pPr>
            <w:r w:rsidRPr="001F473C">
              <w:rPr>
                <w:rFonts w:cs="Times New Roman"/>
                <w:bCs/>
              </w:rPr>
              <w:t>Burn</w:t>
            </w:r>
          </w:p>
        </w:tc>
        <w:tc>
          <w:tcPr>
            <w:tcW w:w="1062" w:type="dxa"/>
            <w:tcBorders>
              <w:top w:val="single" w:sz="4" w:space="0" w:color="auto"/>
            </w:tcBorders>
          </w:tcPr>
          <w:p w14:paraId="3ADC66A6" w14:textId="77777777" w:rsidR="00257DD2" w:rsidRPr="001F473C" w:rsidRDefault="00257DD2" w:rsidP="00271619">
            <w:pPr>
              <w:spacing w:line="240" w:lineRule="auto"/>
              <w:jc w:val="center"/>
              <w:rPr>
                <w:rFonts w:cs="Times New Roman"/>
                <w:bCs/>
              </w:rPr>
            </w:pPr>
            <w:r w:rsidRPr="001F473C">
              <w:rPr>
                <w:rFonts w:cs="Times New Roman"/>
                <w:bCs/>
              </w:rPr>
              <w:t>Fuel</w:t>
            </w:r>
          </w:p>
          <w:p w14:paraId="293B280D" w14:textId="10EBA317" w:rsidR="00257DD2" w:rsidRPr="001F473C" w:rsidRDefault="00257DD2" w:rsidP="003C2FBC">
            <w:pPr>
              <w:spacing w:line="240" w:lineRule="auto"/>
              <w:jc w:val="center"/>
              <w:rPr>
                <w:rFonts w:cs="Times New Roman"/>
                <w:bCs/>
              </w:rPr>
            </w:pPr>
            <w:r w:rsidRPr="001F473C">
              <w:rPr>
                <w:rFonts w:cs="Times New Roman"/>
                <w:bCs/>
              </w:rPr>
              <w:t>Scenario</w:t>
            </w:r>
          </w:p>
        </w:tc>
        <w:tc>
          <w:tcPr>
            <w:tcW w:w="1105" w:type="dxa"/>
            <w:tcBorders>
              <w:top w:val="single" w:sz="4" w:space="0" w:color="auto"/>
            </w:tcBorders>
          </w:tcPr>
          <w:p w14:paraId="40075DCC" w14:textId="47B8A416" w:rsidR="00257DD2" w:rsidRPr="001F473C" w:rsidRDefault="00C0701E" w:rsidP="003C2FBC">
            <w:pPr>
              <w:spacing w:line="240" w:lineRule="auto"/>
              <w:jc w:val="center"/>
              <w:rPr>
                <w:rFonts w:cs="Times New Roman"/>
                <w:bCs/>
              </w:rPr>
            </w:pPr>
            <w:r w:rsidRPr="001F473C">
              <w:rPr>
                <w:rFonts w:cs="Times New Roman"/>
                <w:bCs/>
              </w:rPr>
              <w:t xml:space="preserve">Fuel Load </w:t>
            </w:r>
            <w:r w:rsidR="00257DD2" w:rsidRPr="001F473C">
              <w:rPr>
                <w:rFonts w:cs="Times New Roman"/>
                <w:bCs/>
              </w:rPr>
              <w:t>(Kg/m</w:t>
            </w:r>
            <w:r w:rsidR="00257DD2" w:rsidRPr="001F473C">
              <w:rPr>
                <w:rFonts w:cs="Times New Roman"/>
                <w:bCs/>
                <w:vertAlign w:val="superscript"/>
              </w:rPr>
              <w:t>2</w:t>
            </w:r>
            <w:r w:rsidR="00257DD2" w:rsidRPr="001F473C">
              <w:rPr>
                <w:rFonts w:cs="Times New Roman"/>
                <w:bCs/>
              </w:rPr>
              <w:t>)</w:t>
            </w:r>
          </w:p>
        </w:tc>
        <w:tc>
          <w:tcPr>
            <w:tcW w:w="1189" w:type="dxa"/>
            <w:tcBorders>
              <w:top w:val="single" w:sz="4" w:space="0" w:color="auto"/>
            </w:tcBorders>
          </w:tcPr>
          <w:p w14:paraId="3012550A" w14:textId="76131D20" w:rsidR="00257DD2" w:rsidRPr="001F473C" w:rsidRDefault="00C0701E" w:rsidP="003C2FBC">
            <w:pPr>
              <w:spacing w:line="240" w:lineRule="auto"/>
              <w:jc w:val="center"/>
              <w:rPr>
                <w:rFonts w:cs="Times New Roman"/>
                <w:bCs/>
              </w:rPr>
            </w:pPr>
            <w:r w:rsidRPr="001F473C">
              <w:rPr>
                <w:rFonts w:cs="Times New Roman"/>
                <w:bCs/>
              </w:rPr>
              <w:t>Bulk</w:t>
            </w:r>
            <w:r w:rsidR="00257DD2" w:rsidRPr="001F473C">
              <w:rPr>
                <w:rFonts w:cs="Times New Roman"/>
                <w:bCs/>
              </w:rPr>
              <w:t xml:space="preserve"> Density (Kg/m3)</w:t>
            </w:r>
          </w:p>
        </w:tc>
        <w:tc>
          <w:tcPr>
            <w:tcW w:w="990" w:type="dxa"/>
            <w:tcBorders>
              <w:top w:val="single" w:sz="4" w:space="0" w:color="auto"/>
            </w:tcBorders>
          </w:tcPr>
          <w:p w14:paraId="5D7C3889" w14:textId="3AAC68D7" w:rsidR="00257DD2" w:rsidRPr="001F473C" w:rsidRDefault="00257DD2" w:rsidP="003C2FBC">
            <w:pPr>
              <w:spacing w:line="240" w:lineRule="auto"/>
              <w:jc w:val="center"/>
              <w:rPr>
                <w:rFonts w:cs="Times New Roman"/>
                <w:bCs/>
              </w:rPr>
            </w:pPr>
            <w:r w:rsidRPr="001F473C">
              <w:rPr>
                <w:rFonts w:cs="Times New Roman"/>
                <w:bCs/>
              </w:rPr>
              <w:t>Status</w:t>
            </w:r>
          </w:p>
        </w:tc>
        <w:tc>
          <w:tcPr>
            <w:tcW w:w="1883" w:type="dxa"/>
            <w:tcBorders>
              <w:top w:val="single" w:sz="4" w:space="0" w:color="auto"/>
            </w:tcBorders>
          </w:tcPr>
          <w:p w14:paraId="652E263D" w14:textId="5686D5CE" w:rsidR="00257DD2" w:rsidRPr="001F473C" w:rsidRDefault="00257DD2" w:rsidP="00EF5A12">
            <w:pPr>
              <w:spacing w:line="240" w:lineRule="auto"/>
              <w:jc w:val="center"/>
              <w:rPr>
                <w:rFonts w:cs="Times New Roman"/>
                <w:bCs/>
              </w:rPr>
            </w:pPr>
            <w:r w:rsidRPr="001F473C">
              <w:rPr>
                <w:rFonts w:cs="Times New Roman"/>
                <w:bCs/>
              </w:rPr>
              <w:t>DBH (cm)</w:t>
            </w:r>
          </w:p>
        </w:tc>
        <w:tc>
          <w:tcPr>
            <w:tcW w:w="2442" w:type="dxa"/>
            <w:tcBorders>
              <w:top w:val="single" w:sz="4" w:space="0" w:color="auto"/>
            </w:tcBorders>
          </w:tcPr>
          <w:p w14:paraId="0191DA5B" w14:textId="2AC841E2" w:rsidR="00257DD2" w:rsidRPr="001F473C" w:rsidRDefault="00257DD2" w:rsidP="00EF5A12">
            <w:pPr>
              <w:spacing w:line="240" w:lineRule="auto"/>
              <w:jc w:val="center"/>
              <w:rPr>
                <w:rFonts w:cs="Times New Roman"/>
                <w:bCs/>
              </w:rPr>
            </w:pPr>
            <w:r w:rsidRPr="001F473C">
              <w:rPr>
                <w:rFonts w:cs="Times New Roman"/>
                <w:bCs/>
              </w:rPr>
              <w:t>Density (trees/m</w:t>
            </w:r>
            <w:r w:rsidR="00301E5D" w:rsidRPr="001F473C">
              <w:rPr>
                <w:rFonts w:cs="Times New Roman"/>
                <w:bCs/>
                <w:vertAlign w:val="superscript"/>
              </w:rPr>
              <w:t>2</w:t>
            </w:r>
            <w:r w:rsidRPr="001F473C">
              <w:rPr>
                <w:rFonts w:cs="Times New Roman"/>
                <w:bCs/>
              </w:rPr>
              <w:t>)</w:t>
            </w:r>
          </w:p>
        </w:tc>
      </w:tr>
      <w:tr w:rsidR="00C0701E" w:rsidRPr="001F473C" w14:paraId="1008E465" w14:textId="0B365842" w:rsidTr="00210F6D">
        <w:tc>
          <w:tcPr>
            <w:tcW w:w="699" w:type="dxa"/>
            <w:vMerge w:val="restart"/>
          </w:tcPr>
          <w:p w14:paraId="23E0AFB9" w14:textId="2E5BB3B9" w:rsidR="00257DD2" w:rsidRPr="001F473C" w:rsidRDefault="00257DD2" w:rsidP="00B62A29">
            <w:pPr>
              <w:spacing w:line="240" w:lineRule="auto"/>
              <w:rPr>
                <w:rFonts w:cs="Times New Roman"/>
                <w:bCs/>
                <w:i/>
                <w:iCs/>
              </w:rPr>
            </w:pPr>
            <w:r w:rsidRPr="001F473C">
              <w:rPr>
                <w:rFonts w:cs="Times New Roman"/>
                <w:bCs/>
                <w:i/>
                <w:iCs/>
              </w:rPr>
              <w:t>1x</w:t>
            </w:r>
          </w:p>
        </w:tc>
        <w:tc>
          <w:tcPr>
            <w:tcW w:w="1062" w:type="dxa"/>
            <w:vMerge w:val="restart"/>
          </w:tcPr>
          <w:p w14:paraId="7DC20BAB" w14:textId="29CDD842" w:rsidR="00257DD2" w:rsidRPr="001F473C" w:rsidRDefault="00257DD2" w:rsidP="003C2FBC">
            <w:pPr>
              <w:spacing w:line="240" w:lineRule="auto"/>
              <w:jc w:val="center"/>
              <w:rPr>
                <w:rFonts w:cs="Times New Roman"/>
                <w:bCs/>
              </w:rPr>
            </w:pPr>
            <w:r w:rsidRPr="001F473C">
              <w:rPr>
                <w:rFonts w:cs="Times New Roman"/>
                <w:bCs/>
              </w:rPr>
              <w:t>Mean</w:t>
            </w:r>
          </w:p>
        </w:tc>
        <w:tc>
          <w:tcPr>
            <w:tcW w:w="1105" w:type="dxa"/>
            <w:vMerge w:val="restart"/>
          </w:tcPr>
          <w:p w14:paraId="01B7DD92" w14:textId="1E474695" w:rsidR="00257DD2" w:rsidRPr="001F473C" w:rsidRDefault="00257DD2" w:rsidP="003C2FBC">
            <w:pPr>
              <w:spacing w:line="240" w:lineRule="auto"/>
              <w:jc w:val="center"/>
              <w:rPr>
                <w:rFonts w:cs="Times New Roman"/>
                <w:bCs/>
              </w:rPr>
            </w:pPr>
            <w:r w:rsidRPr="001F473C">
              <w:rPr>
                <w:rFonts w:cs="Times New Roman"/>
                <w:bCs/>
              </w:rPr>
              <w:t>0.0</w:t>
            </w:r>
            <w:r w:rsidR="00C0701E" w:rsidRPr="001F473C">
              <w:rPr>
                <w:rFonts w:cs="Times New Roman"/>
                <w:bCs/>
              </w:rPr>
              <w:t>2</w:t>
            </w:r>
          </w:p>
        </w:tc>
        <w:tc>
          <w:tcPr>
            <w:tcW w:w="1189" w:type="dxa"/>
            <w:vMerge w:val="restart"/>
          </w:tcPr>
          <w:p w14:paraId="4141162F" w14:textId="26507B73" w:rsidR="00257DD2" w:rsidRPr="001F473C" w:rsidRDefault="00257DD2" w:rsidP="003C2FBC">
            <w:pPr>
              <w:spacing w:line="240" w:lineRule="auto"/>
              <w:jc w:val="center"/>
              <w:rPr>
                <w:rFonts w:cs="Times New Roman"/>
                <w:bCs/>
              </w:rPr>
            </w:pPr>
            <w:r w:rsidRPr="001F473C">
              <w:rPr>
                <w:rFonts w:cs="Times New Roman"/>
                <w:bCs/>
              </w:rPr>
              <w:t>0.0</w:t>
            </w:r>
            <w:r w:rsidR="00C0701E" w:rsidRPr="001F473C">
              <w:rPr>
                <w:rFonts w:cs="Times New Roman"/>
                <w:bCs/>
              </w:rPr>
              <w:t>1</w:t>
            </w:r>
          </w:p>
        </w:tc>
        <w:tc>
          <w:tcPr>
            <w:tcW w:w="990" w:type="dxa"/>
          </w:tcPr>
          <w:p w14:paraId="1846998F" w14:textId="4A5530E1" w:rsidR="00257DD2" w:rsidRPr="001F473C" w:rsidRDefault="00257DD2" w:rsidP="003C2FBC">
            <w:pPr>
              <w:spacing w:line="240" w:lineRule="auto"/>
              <w:jc w:val="center"/>
              <w:rPr>
                <w:rFonts w:cs="Times New Roman"/>
                <w:bCs/>
              </w:rPr>
            </w:pPr>
            <w:r w:rsidRPr="001F473C">
              <w:rPr>
                <w:rFonts w:cs="Times New Roman"/>
                <w:bCs/>
              </w:rPr>
              <w:t>Live</w:t>
            </w:r>
          </w:p>
        </w:tc>
        <w:tc>
          <w:tcPr>
            <w:tcW w:w="1883" w:type="dxa"/>
          </w:tcPr>
          <w:p w14:paraId="133BAB59" w14:textId="393754D9" w:rsidR="00257DD2" w:rsidRPr="001F473C" w:rsidRDefault="00257DD2" w:rsidP="00EF5A12">
            <w:pPr>
              <w:spacing w:line="240" w:lineRule="auto"/>
              <w:jc w:val="center"/>
              <w:rPr>
                <w:rFonts w:cs="Times New Roman"/>
                <w:bCs/>
              </w:rPr>
            </w:pPr>
            <w:r w:rsidRPr="001F473C">
              <w:rPr>
                <w:rFonts w:cs="Times New Roman"/>
                <w:bCs/>
              </w:rPr>
              <w:t>0.7 (SD 0.</w:t>
            </w:r>
            <w:r w:rsidR="00C0701E" w:rsidRPr="001F473C">
              <w:rPr>
                <w:rFonts w:cs="Times New Roman"/>
                <w:bCs/>
              </w:rPr>
              <w:t>5</w:t>
            </w:r>
            <w:r w:rsidRPr="001F473C">
              <w:rPr>
                <w:rFonts w:cs="Times New Roman"/>
                <w:bCs/>
              </w:rPr>
              <w:t>)</w:t>
            </w:r>
          </w:p>
        </w:tc>
        <w:tc>
          <w:tcPr>
            <w:tcW w:w="2442" w:type="dxa"/>
          </w:tcPr>
          <w:p w14:paraId="677DAEEE" w14:textId="2C3D03C9" w:rsidR="00257DD2" w:rsidRPr="001F473C" w:rsidRDefault="00257DD2" w:rsidP="00EF5A12">
            <w:pPr>
              <w:spacing w:line="240" w:lineRule="auto"/>
              <w:jc w:val="center"/>
              <w:rPr>
                <w:rFonts w:cs="Times New Roman"/>
                <w:bCs/>
              </w:rPr>
            </w:pPr>
            <w:r w:rsidRPr="001F473C">
              <w:rPr>
                <w:rFonts w:cs="Times New Roman"/>
                <w:bCs/>
              </w:rPr>
              <w:t>0.</w:t>
            </w:r>
            <w:r w:rsidR="00C0701E" w:rsidRPr="001F473C">
              <w:rPr>
                <w:rFonts w:cs="Times New Roman"/>
                <w:bCs/>
              </w:rPr>
              <w:t>8</w:t>
            </w:r>
          </w:p>
        </w:tc>
      </w:tr>
      <w:tr w:rsidR="00C0701E" w:rsidRPr="001F473C" w14:paraId="30A1B332" w14:textId="61CD61E5" w:rsidTr="00210F6D">
        <w:tc>
          <w:tcPr>
            <w:tcW w:w="699" w:type="dxa"/>
            <w:vMerge/>
          </w:tcPr>
          <w:p w14:paraId="402E9F74" w14:textId="77777777" w:rsidR="00257DD2" w:rsidRPr="001F473C" w:rsidRDefault="00257DD2" w:rsidP="00B62A29">
            <w:pPr>
              <w:spacing w:line="240" w:lineRule="auto"/>
              <w:rPr>
                <w:rFonts w:cs="Times New Roman"/>
                <w:bCs/>
              </w:rPr>
            </w:pPr>
          </w:p>
        </w:tc>
        <w:tc>
          <w:tcPr>
            <w:tcW w:w="1062" w:type="dxa"/>
            <w:vMerge/>
          </w:tcPr>
          <w:p w14:paraId="57A7F7C9" w14:textId="77777777" w:rsidR="00257DD2" w:rsidRPr="001F473C" w:rsidRDefault="00257DD2" w:rsidP="003C2FBC">
            <w:pPr>
              <w:spacing w:line="240" w:lineRule="auto"/>
              <w:jc w:val="center"/>
              <w:rPr>
                <w:rFonts w:cs="Times New Roman"/>
                <w:bCs/>
              </w:rPr>
            </w:pPr>
          </w:p>
        </w:tc>
        <w:tc>
          <w:tcPr>
            <w:tcW w:w="1105" w:type="dxa"/>
            <w:vMerge/>
          </w:tcPr>
          <w:p w14:paraId="10D23DCA" w14:textId="77777777" w:rsidR="00257DD2" w:rsidRPr="001F473C" w:rsidRDefault="00257DD2" w:rsidP="003C2FBC">
            <w:pPr>
              <w:spacing w:line="240" w:lineRule="auto"/>
              <w:jc w:val="center"/>
              <w:rPr>
                <w:rFonts w:cs="Times New Roman"/>
                <w:bCs/>
              </w:rPr>
            </w:pPr>
          </w:p>
        </w:tc>
        <w:tc>
          <w:tcPr>
            <w:tcW w:w="1189" w:type="dxa"/>
            <w:vMerge/>
          </w:tcPr>
          <w:p w14:paraId="1718CE03" w14:textId="77777777" w:rsidR="00257DD2" w:rsidRPr="001F473C" w:rsidRDefault="00257DD2" w:rsidP="003C2FBC">
            <w:pPr>
              <w:spacing w:line="240" w:lineRule="auto"/>
              <w:jc w:val="center"/>
              <w:rPr>
                <w:rFonts w:cs="Times New Roman"/>
                <w:bCs/>
              </w:rPr>
            </w:pPr>
          </w:p>
        </w:tc>
        <w:tc>
          <w:tcPr>
            <w:tcW w:w="990" w:type="dxa"/>
          </w:tcPr>
          <w:p w14:paraId="61D9C145" w14:textId="78FCD8DF" w:rsidR="00257DD2" w:rsidRPr="001F473C" w:rsidRDefault="00257DD2" w:rsidP="003C2FBC">
            <w:pPr>
              <w:spacing w:line="240" w:lineRule="auto"/>
              <w:jc w:val="center"/>
              <w:rPr>
                <w:rFonts w:cs="Times New Roman"/>
                <w:bCs/>
              </w:rPr>
            </w:pPr>
            <w:r w:rsidRPr="001F473C">
              <w:rPr>
                <w:rFonts w:cs="Times New Roman"/>
                <w:bCs/>
              </w:rPr>
              <w:t>Dead</w:t>
            </w:r>
          </w:p>
        </w:tc>
        <w:tc>
          <w:tcPr>
            <w:tcW w:w="1883" w:type="dxa"/>
          </w:tcPr>
          <w:p w14:paraId="0D5FDB41" w14:textId="2DEC2733" w:rsidR="00257DD2" w:rsidRPr="001F473C" w:rsidRDefault="00257DD2" w:rsidP="00EF5A12">
            <w:pPr>
              <w:spacing w:line="240" w:lineRule="auto"/>
              <w:jc w:val="center"/>
              <w:rPr>
                <w:rFonts w:cs="Times New Roman"/>
                <w:bCs/>
              </w:rPr>
            </w:pPr>
            <w:r w:rsidRPr="001F473C">
              <w:rPr>
                <w:rFonts w:cs="Times New Roman"/>
                <w:bCs/>
              </w:rPr>
              <w:t>3.2 (SD 2.</w:t>
            </w:r>
            <w:r w:rsidR="00C0701E" w:rsidRPr="001F473C">
              <w:rPr>
                <w:rFonts w:cs="Times New Roman"/>
                <w:bCs/>
              </w:rPr>
              <w:t>7</w:t>
            </w:r>
            <w:r w:rsidRPr="001F473C">
              <w:rPr>
                <w:rFonts w:cs="Times New Roman"/>
                <w:bCs/>
              </w:rPr>
              <w:t>)</w:t>
            </w:r>
          </w:p>
        </w:tc>
        <w:tc>
          <w:tcPr>
            <w:tcW w:w="2442" w:type="dxa"/>
          </w:tcPr>
          <w:p w14:paraId="79D85971" w14:textId="02F65D18" w:rsidR="00257DD2" w:rsidRPr="001F473C" w:rsidRDefault="00257DD2" w:rsidP="00EF5A12">
            <w:pPr>
              <w:spacing w:line="240" w:lineRule="auto"/>
              <w:jc w:val="center"/>
              <w:rPr>
                <w:rFonts w:cs="Times New Roman"/>
                <w:bCs/>
              </w:rPr>
            </w:pPr>
            <w:r w:rsidRPr="001F473C">
              <w:rPr>
                <w:rFonts w:cs="Times New Roman"/>
                <w:bCs/>
              </w:rPr>
              <w:t>0.</w:t>
            </w:r>
            <w:r w:rsidR="00C0701E" w:rsidRPr="001F473C">
              <w:rPr>
                <w:rFonts w:cs="Times New Roman"/>
                <w:bCs/>
              </w:rPr>
              <w:t>8</w:t>
            </w:r>
          </w:p>
        </w:tc>
      </w:tr>
      <w:tr w:rsidR="00C0701E" w:rsidRPr="001F473C" w14:paraId="2EC0031B" w14:textId="4AA69092" w:rsidTr="00210F6D">
        <w:tc>
          <w:tcPr>
            <w:tcW w:w="699" w:type="dxa"/>
            <w:vMerge/>
          </w:tcPr>
          <w:p w14:paraId="4664406F" w14:textId="77777777" w:rsidR="00257DD2" w:rsidRPr="001F473C" w:rsidRDefault="00257DD2" w:rsidP="00B62A29">
            <w:pPr>
              <w:spacing w:line="240" w:lineRule="auto"/>
              <w:rPr>
                <w:rFonts w:cs="Times New Roman"/>
                <w:bCs/>
              </w:rPr>
            </w:pPr>
          </w:p>
        </w:tc>
        <w:tc>
          <w:tcPr>
            <w:tcW w:w="1062" w:type="dxa"/>
            <w:vMerge w:val="restart"/>
          </w:tcPr>
          <w:p w14:paraId="0F08AFCE" w14:textId="50EDF69D" w:rsidR="00257DD2" w:rsidRPr="001F473C" w:rsidRDefault="00257DD2" w:rsidP="003C2FBC">
            <w:pPr>
              <w:spacing w:line="240" w:lineRule="auto"/>
              <w:jc w:val="center"/>
              <w:rPr>
                <w:rFonts w:cs="Times New Roman"/>
                <w:bCs/>
              </w:rPr>
            </w:pPr>
            <w:r w:rsidRPr="001F473C">
              <w:rPr>
                <w:rFonts w:cs="Times New Roman"/>
                <w:bCs/>
              </w:rPr>
              <w:t>High</w:t>
            </w:r>
          </w:p>
        </w:tc>
        <w:tc>
          <w:tcPr>
            <w:tcW w:w="1105" w:type="dxa"/>
            <w:vMerge w:val="restart"/>
          </w:tcPr>
          <w:p w14:paraId="4A8C00EB" w14:textId="16A3475F" w:rsidR="00257DD2" w:rsidRPr="001F473C" w:rsidRDefault="00257DD2" w:rsidP="003C2FBC">
            <w:pPr>
              <w:spacing w:line="240" w:lineRule="auto"/>
              <w:jc w:val="center"/>
              <w:rPr>
                <w:rFonts w:cs="Times New Roman"/>
                <w:bCs/>
              </w:rPr>
            </w:pPr>
            <w:r w:rsidRPr="001F473C">
              <w:rPr>
                <w:rFonts w:cs="Times New Roman"/>
                <w:bCs/>
              </w:rPr>
              <w:t>0.03</w:t>
            </w:r>
          </w:p>
        </w:tc>
        <w:tc>
          <w:tcPr>
            <w:tcW w:w="1189" w:type="dxa"/>
            <w:vMerge w:val="restart"/>
          </w:tcPr>
          <w:p w14:paraId="09507F01" w14:textId="789CB4BA" w:rsidR="00257DD2" w:rsidRPr="001F473C" w:rsidRDefault="00257DD2" w:rsidP="003C2FBC">
            <w:pPr>
              <w:spacing w:line="240" w:lineRule="auto"/>
              <w:jc w:val="center"/>
              <w:rPr>
                <w:rFonts w:cs="Times New Roman"/>
                <w:bCs/>
              </w:rPr>
            </w:pPr>
            <w:r w:rsidRPr="001F473C">
              <w:rPr>
                <w:rFonts w:cs="Times New Roman"/>
                <w:bCs/>
              </w:rPr>
              <w:t>0.017</w:t>
            </w:r>
          </w:p>
        </w:tc>
        <w:tc>
          <w:tcPr>
            <w:tcW w:w="990" w:type="dxa"/>
          </w:tcPr>
          <w:p w14:paraId="5B4D1E44" w14:textId="2DA40B41" w:rsidR="00257DD2" w:rsidRPr="001F473C" w:rsidRDefault="00257DD2" w:rsidP="003C2FBC">
            <w:pPr>
              <w:spacing w:line="240" w:lineRule="auto"/>
              <w:jc w:val="center"/>
              <w:rPr>
                <w:rFonts w:cs="Times New Roman"/>
                <w:bCs/>
              </w:rPr>
            </w:pPr>
            <w:r w:rsidRPr="001F473C">
              <w:rPr>
                <w:rFonts w:cs="Times New Roman"/>
                <w:bCs/>
              </w:rPr>
              <w:t>Live</w:t>
            </w:r>
          </w:p>
        </w:tc>
        <w:tc>
          <w:tcPr>
            <w:tcW w:w="1883" w:type="dxa"/>
          </w:tcPr>
          <w:p w14:paraId="70D8450F" w14:textId="5C54D305" w:rsidR="00257DD2" w:rsidRPr="001F473C" w:rsidRDefault="00257DD2" w:rsidP="00EF5A12">
            <w:pPr>
              <w:spacing w:line="240" w:lineRule="auto"/>
              <w:jc w:val="center"/>
              <w:rPr>
                <w:rFonts w:cs="Times New Roman"/>
                <w:bCs/>
              </w:rPr>
            </w:pPr>
            <w:r w:rsidRPr="001F473C">
              <w:rPr>
                <w:rFonts w:cs="Times New Roman"/>
                <w:bCs/>
              </w:rPr>
              <w:t>0.7 (SD 0.</w:t>
            </w:r>
            <w:r w:rsidR="00C0701E" w:rsidRPr="001F473C">
              <w:rPr>
                <w:rFonts w:cs="Times New Roman"/>
                <w:bCs/>
              </w:rPr>
              <w:t>5</w:t>
            </w:r>
            <w:r w:rsidRPr="001F473C">
              <w:rPr>
                <w:rFonts w:cs="Times New Roman"/>
                <w:bCs/>
              </w:rPr>
              <w:t>)</w:t>
            </w:r>
          </w:p>
        </w:tc>
        <w:tc>
          <w:tcPr>
            <w:tcW w:w="2442" w:type="dxa"/>
          </w:tcPr>
          <w:p w14:paraId="388F0BE4" w14:textId="4BE32D44" w:rsidR="00257DD2" w:rsidRPr="001F473C" w:rsidRDefault="00257DD2" w:rsidP="00EF5A12">
            <w:pPr>
              <w:spacing w:line="240" w:lineRule="auto"/>
              <w:jc w:val="center"/>
              <w:rPr>
                <w:rFonts w:cs="Times New Roman"/>
                <w:bCs/>
              </w:rPr>
            </w:pPr>
            <w:r w:rsidRPr="001F473C">
              <w:rPr>
                <w:rFonts w:cs="Times New Roman"/>
                <w:bCs/>
              </w:rPr>
              <w:t>1.4</w:t>
            </w:r>
          </w:p>
        </w:tc>
      </w:tr>
      <w:tr w:rsidR="00C0701E" w:rsidRPr="001F473C" w14:paraId="4CABF80D" w14:textId="2453E1D8" w:rsidTr="00210F6D">
        <w:tc>
          <w:tcPr>
            <w:tcW w:w="699" w:type="dxa"/>
            <w:vMerge/>
            <w:tcBorders>
              <w:bottom w:val="single" w:sz="4" w:space="0" w:color="auto"/>
            </w:tcBorders>
          </w:tcPr>
          <w:p w14:paraId="1743E054" w14:textId="77777777" w:rsidR="00257DD2" w:rsidRPr="001F473C" w:rsidRDefault="00257DD2" w:rsidP="00B62A29">
            <w:pPr>
              <w:spacing w:line="240" w:lineRule="auto"/>
              <w:rPr>
                <w:rFonts w:cs="Times New Roman"/>
                <w:bCs/>
              </w:rPr>
            </w:pPr>
          </w:p>
        </w:tc>
        <w:tc>
          <w:tcPr>
            <w:tcW w:w="1062" w:type="dxa"/>
            <w:vMerge/>
            <w:tcBorders>
              <w:bottom w:val="single" w:sz="4" w:space="0" w:color="auto"/>
            </w:tcBorders>
          </w:tcPr>
          <w:p w14:paraId="2201AEDD" w14:textId="77777777" w:rsidR="00257DD2" w:rsidRPr="001F473C" w:rsidRDefault="00257DD2" w:rsidP="003C2FBC">
            <w:pPr>
              <w:spacing w:line="240" w:lineRule="auto"/>
              <w:jc w:val="center"/>
              <w:rPr>
                <w:rFonts w:cs="Times New Roman"/>
                <w:bCs/>
              </w:rPr>
            </w:pPr>
          </w:p>
        </w:tc>
        <w:tc>
          <w:tcPr>
            <w:tcW w:w="1105" w:type="dxa"/>
            <w:vMerge/>
            <w:tcBorders>
              <w:bottom w:val="single" w:sz="4" w:space="0" w:color="auto"/>
            </w:tcBorders>
          </w:tcPr>
          <w:p w14:paraId="04AEF741" w14:textId="77777777" w:rsidR="00257DD2" w:rsidRPr="001F473C" w:rsidRDefault="00257DD2" w:rsidP="003C2FBC">
            <w:pPr>
              <w:spacing w:line="240" w:lineRule="auto"/>
              <w:jc w:val="center"/>
              <w:rPr>
                <w:rFonts w:cs="Times New Roman"/>
                <w:bCs/>
              </w:rPr>
            </w:pPr>
          </w:p>
        </w:tc>
        <w:tc>
          <w:tcPr>
            <w:tcW w:w="1189" w:type="dxa"/>
            <w:vMerge/>
            <w:tcBorders>
              <w:bottom w:val="single" w:sz="4" w:space="0" w:color="auto"/>
            </w:tcBorders>
          </w:tcPr>
          <w:p w14:paraId="55A2DA2C" w14:textId="77777777" w:rsidR="00257DD2" w:rsidRPr="001F473C" w:rsidRDefault="00257DD2" w:rsidP="003C2FBC">
            <w:pPr>
              <w:spacing w:line="240" w:lineRule="auto"/>
              <w:jc w:val="center"/>
              <w:rPr>
                <w:rFonts w:cs="Times New Roman"/>
                <w:bCs/>
              </w:rPr>
            </w:pPr>
          </w:p>
        </w:tc>
        <w:tc>
          <w:tcPr>
            <w:tcW w:w="990" w:type="dxa"/>
            <w:tcBorders>
              <w:bottom w:val="single" w:sz="4" w:space="0" w:color="auto"/>
            </w:tcBorders>
          </w:tcPr>
          <w:p w14:paraId="359E1E8A" w14:textId="7024FA4A" w:rsidR="00257DD2" w:rsidRPr="001F473C" w:rsidRDefault="00257DD2" w:rsidP="003C2FBC">
            <w:pPr>
              <w:spacing w:line="240" w:lineRule="auto"/>
              <w:jc w:val="center"/>
              <w:rPr>
                <w:rFonts w:cs="Times New Roman"/>
                <w:bCs/>
              </w:rPr>
            </w:pPr>
            <w:r w:rsidRPr="001F473C">
              <w:rPr>
                <w:rFonts w:cs="Times New Roman"/>
                <w:bCs/>
              </w:rPr>
              <w:t>Dead</w:t>
            </w:r>
          </w:p>
        </w:tc>
        <w:tc>
          <w:tcPr>
            <w:tcW w:w="1883" w:type="dxa"/>
            <w:tcBorders>
              <w:bottom w:val="single" w:sz="4" w:space="0" w:color="auto"/>
            </w:tcBorders>
          </w:tcPr>
          <w:p w14:paraId="71E8B280" w14:textId="67CE9E8A" w:rsidR="00257DD2" w:rsidRPr="001F473C" w:rsidRDefault="00257DD2" w:rsidP="00EF5A12">
            <w:pPr>
              <w:spacing w:line="240" w:lineRule="auto"/>
              <w:jc w:val="center"/>
              <w:rPr>
                <w:rFonts w:cs="Times New Roman"/>
                <w:bCs/>
              </w:rPr>
            </w:pPr>
            <w:r w:rsidRPr="001F473C">
              <w:rPr>
                <w:rFonts w:cs="Times New Roman"/>
                <w:bCs/>
              </w:rPr>
              <w:t>3.2 (SD 2.</w:t>
            </w:r>
            <w:r w:rsidR="00C0701E" w:rsidRPr="001F473C">
              <w:rPr>
                <w:rFonts w:cs="Times New Roman"/>
                <w:bCs/>
              </w:rPr>
              <w:t>7</w:t>
            </w:r>
            <w:r w:rsidRPr="001F473C">
              <w:rPr>
                <w:rFonts w:cs="Times New Roman"/>
                <w:bCs/>
              </w:rPr>
              <w:t>)</w:t>
            </w:r>
          </w:p>
        </w:tc>
        <w:tc>
          <w:tcPr>
            <w:tcW w:w="2442" w:type="dxa"/>
            <w:tcBorders>
              <w:bottom w:val="single" w:sz="4" w:space="0" w:color="auto"/>
            </w:tcBorders>
          </w:tcPr>
          <w:p w14:paraId="0E066E33" w14:textId="4C0CDA65" w:rsidR="00257DD2" w:rsidRPr="001F473C" w:rsidRDefault="00257DD2" w:rsidP="00EF5A12">
            <w:pPr>
              <w:spacing w:line="240" w:lineRule="auto"/>
              <w:jc w:val="center"/>
              <w:rPr>
                <w:rFonts w:cs="Times New Roman"/>
                <w:bCs/>
              </w:rPr>
            </w:pPr>
            <w:r w:rsidRPr="001F473C">
              <w:rPr>
                <w:rFonts w:cs="Times New Roman"/>
                <w:bCs/>
              </w:rPr>
              <w:t>1.4</w:t>
            </w:r>
          </w:p>
        </w:tc>
      </w:tr>
      <w:tr w:rsidR="00C0701E" w:rsidRPr="001F473C" w14:paraId="5F2057D2" w14:textId="7D4868FF" w:rsidTr="00210F6D">
        <w:tc>
          <w:tcPr>
            <w:tcW w:w="699" w:type="dxa"/>
            <w:vMerge w:val="restart"/>
          </w:tcPr>
          <w:p w14:paraId="7C57DA12" w14:textId="4781059C" w:rsidR="00257DD2" w:rsidRPr="001F473C" w:rsidRDefault="00257DD2" w:rsidP="00B62A29">
            <w:pPr>
              <w:spacing w:line="240" w:lineRule="auto"/>
              <w:rPr>
                <w:rFonts w:cs="Times New Roman"/>
                <w:bCs/>
                <w:i/>
                <w:iCs/>
              </w:rPr>
            </w:pPr>
            <w:r w:rsidRPr="001F473C">
              <w:rPr>
                <w:rFonts w:cs="Times New Roman"/>
                <w:bCs/>
                <w:i/>
                <w:iCs/>
              </w:rPr>
              <w:t>3x</w:t>
            </w:r>
          </w:p>
        </w:tc>
        <w:tc>
          <w:tcPr>
            <w:tcW w:w="1062" w:type="dxa"/>
            <w:vMerge w:val="restart"/>
          </w:tcPr>
          <w:p w14:paraId="5155CC17" w14:textId="787C8B4A" w:rsidR="00257DD2" w:rsidRPr="001F473C" w:rsidRDefault="00257DD2" w:rsidP="003C2FBC">
            <w:pPr>
              <w:spacing w:line="240" w:lineRule="auto"/>
              <w:jc w:val="center"/>
              <w:rPr>
                <w:rFonts w:cs="Times New Roman"/>
                <w:bCs/>
              </w:rPr>
            </w:pPr>
            <w:r w:rsidRPr="001F473C">
              <w:rPr>
                <w:rFonts w:cs="Times New Roman"/>
                <w:bCs/>
              </w:rPr>
              <w:t>Mean</w:t>
            </w:r>
          </w:p>
        </w:tc>
        <w:tc>
          <w:tcPr>
            <w:tcW w:w="1105" w:type="dxa"/>
            <w:vMerge w:val="restart"/>
          </w:tcPr>
          <w:p w14:paraId="6AEEB20F" w14:textId="72D7FC5E" w:rsidR="00257DD2" w:rsidRPr="001F473C" w:rsidRDefault="00257DD2" w:rsidP="003C2FBC">
            <w:pPr>
              <w:spacing w:line="240" w:lineRule="auto"/>
              <w:jc w:val="center"/>
              <w:rPr>
                <w:rFonts w:cs="Times New Roman"/>
                <w:bCs/>
              </w:rPr>
            </w:pPr>
            <w:r w:rsidRPr="001F473C">
              <w:rPr>
                <w:rFonts w:cs="Times New Roman"/>
                <w:bCs/>
              </w:rPr>
              <w:t>0.0</w:t>
            </w:r>
            <w:r w:rsidR="00C0701E" w:rsidRPr="001F473C">
              <w:rPr>
                <w:rFonts w:cs="Times New Roman"/>
                <w:bCs/>
              </w:rPr>
              <w:t>5</w:t>
            </w:r>
          </w:p>
        </w:tc>
        <w:tc>
          <w:tcPr>
            <w:tcW w:w="1189" w:type="dxa"/>
            <w:vMerge w:val="restart"/>
          </w:tcPr>
          <w:p w14:paraId="75807CE7" w14:textId="65E5D770" w:rsidR="00257DD2" w:rsidRPr="001F473C" w:rsidRDefault="00257DD2" w:rsidP="003C2FBC">
            <w:pPr>
              <w:spacing w:line="240" w:lineRule="auto"/>
              <w:jc w:val="center"/>
              <w:rPr>
                <w:rFonts w:cs="Times New Roman"/>
                <w:bCs/>
              </w:rPr>
            </w:pPr>
            <w:r w:rsidRPr="001F473C">
              <w:rPr>
                <w:rFonts w:cs="Times New Roman"/>
                <w:bCs/>
              </w:rPr>
              <w:t>0.01</w:t>
            </w:r>
            <w:r w:rsidR="00C0701E" w:rsidRPr="001F473C">
              <w:rPr>
                <w:rFonts w:cs="Times New Roman"/>
                <w:bCs/>
              </w:rPr>
              <w:t>3</w:t>
            </w:r>
          </w:p>
        </w:tc>
        <w:tc>
          <w:tcPr>
            <w:tcW w:w="990" w:type="dxa"/>
          </w:tcPr>
          <w:p w14:paraId="63836964" w14:textId="6398BC66" w:rsidR="00257DD2" w:rsidRPr="001F473C" w:rsidRDefault="00257DD2" w:rsidP="003C2FBC">
            <w:pPr>
              <w:spacing w:line="240" w:lineRule="auto"/>
              <w:jc w:val="center"/>
              <w:rPr>
                <w:rFonts w:cs="Times New Roman"/>
                <w:bCs/>
              </w:rPr>
            </w:pPr>
            <w:r w:rsidRPr="001F473C">
              <w:rPr>
                <w:rFonts w:cs="Times New Roman"/>
                <w:bCs/>
              </w:rPr>
              <w:t>Live</w:t>
            </w:r>
          </w:p>
        </w:tc>
        <w:tc>
          <w:tcPr>
            <w:tcW w:w="1883" w:type="dxa"/>
          </w:tcPr>
          <w:p w14:paraId="433240F0" w14:textId="7344B9E5" w:rsidR="00257DD2" w:rsidRPr="001F473C" w:rsidRDefault="00257DD2" w:rsidP="00EF5A12">
            <w:pPr>
              <w:spacing w:line="240" w:lineRule="auto"/>
              <w:jc w:val="center"/>
              <w:rPr>
                <w:rFonts w:cs="Times New Roman"/>
                <w:bCs/>
              </w:rPr>
            </w:pPr>
            <w:r w:rsidRPr="001F473C">
              <w:rPr>
                <w:rFonts w:cs="Times New Roman"/>
                <w:bCs/>
              </w:rPr>
              <w:t>1.</w:t>
            </w:r>
            <w:r w:rsidR="00C0701E" w:rsidRPr="001F473C">
              <w:rPr>
                <w:rFonts w:cs="Times New Roman"/>
                <w:bCs/>
              </w:rPr>
              <w:t>2</w:t>
            </w:r>
            <w:r w:rsidRPr="001F473C">
              <w:rPr>
                <w:rFonts w:cs="Times New Roman"/>
                <w:bCs/>
              </w:rPr>
              <w:t xml:space="preserve"> (SD 0.</w:t>
            </w:r>
            <w:r w:rsidR="00C0701E" w:rsidRPr="001F473C">
              <w:rPr>
                <w:rFonts w:cs="Times New Roman"/>
                <w:bCs/>
              </w:rPr>
              <w:t>9</w:t>
            </w:r>
            <w:r w:rsidRPr="001F473C">
              <w:rPr>
                <w:rFonts w:cs="Times New Roman"/>
                <w:bCs/>
              </w:rPr>
              <w:t>)</w:t>
            </w:r>
          </w:p>
        </w:tc>
        <w:tc>
          <w:tcPr>
            <w:tcW w:w="2442" w:type="dxa"/>
          </w:tcPr>
          <w:p w14:paraId="436F15C4" w14:textId="751AC86E" w:rsidR="00257DD2" w:rsidRPr="001F473C" w:rsidRDefault="00257DD2" w:rsidP="00EF5A12">
            <w:pPr>
              <w:spacing w:line="240" w:lineRule="auto"/>
              <w:jc w:val="center"/>
              <w:rPr>
                <w:rFonts w:cs="Times New Roman"/>
                <w:bCs/>
              </w:rPr>
            </w:pPr>
            <w:r w:rsidRPr="001F473C">
              <w:rPr>
                <w:rFonts w:cs="Times New Roman"/>
                <w:bCs/>
              </w:rPr>
              <w:t>0.6</w:t>
            </w:r>
          </w:p>
        </w:tc>
      </w:tr>
      <w:tr w:rsidR="00C0701E" w:rsidRPr="001F473C" w14:paraId="51214D1A" w14:textId="00819A76" w:rsidTr="00210F6D">
        <w:tc>
          <w:tcPr>
            <w:tcW w:w="699" w:type="dxa"/>
            <w:vMerge/>
          </w:tcPr>
          <w:p w14:paraId="76D5F36B" w14:textId="77777777" w:rsidR="00257DD2" w:rsidRPr="001F473C" w:rsidRDefault="00257DD2" w:rsidP="00B62A29">
            <w:pPr>
              <w:spacing w:line="240" w:lineRule="auto"/>
              <w:rPr>
                <w:rFonts w:cs="Times New Roman"/>
                <w:bCs/>
              </w:rPr>
            </w:pPr>
          </w:p>
        </w:tc>
        <w:tc>
          <w:tcPr>
            <w:tcW w:w="1062" w:type="dxa"/>
            <w:vMerge/>
          </w:tcPr>
          <w:p w14:paraId="08E851CD" w14:textId="77777777" w:rsidR="00257DD2" w:rsidRPr="001F473C" w:rsidRDefault="00257DD2" w:rsidP="003C2FBC">
            <w:pPr>
              <w:spacing w:line="240" w:lineRule="auto"/>
              <w:jc w:val="center"/>
              <w:rPr>
                <w:rFonts w:cs="Times New Roman"/>
                <w:bCs/>
              </w:rPr>
            </w:pPr>
          </w:p>
        </w:tc>
        <w:tc>
          <w:tcPr>
            <w:tcW w:w="1105" w:type="dxa"/>
            <w:vMerge/>
          </w:tcPr>
          <w:p w14:paraId="2C56E606" w14:textId="77777777" w:rsidR="00257DD2" w:rsidRPr="001F473C" w:rsidRDefault="00257DD2" w:rsidP="003C2FBC">
            <w:pPr>
              <w:spacing w:line="240" w:lineRule="auto"/>
              <w:jc w:val="center"/>
              <w:rPr>
                <w:rFonts w:cs="Times New Roman"/>
                <w:bCs/>
              </w:rPr>
            </w:pPr>
          </w:p>
        </w:tc>
        <w:tc>
          <w:tcPr>
            <w:tcW w:w="1189" w:type="dxa"/>
            <w:vMerge/>
          </w:tcPr>
          <w:p w14:paraId="2CD5094E" w14:textId="77777777" w:rsidR="00257DD2" w:rsidRPr="001F473C" w:rsidRDefault="00257DD2" w:rsidP="003C2FBC">
            <w:pPr>
              <w:spacing w:line="240" w:lineRule="auto"/>
              <w:jc w:val="center"/>
              <w:rPr>
                <w:rFonts w:cs="Times New Roman"/>
                <w:bCs/>
              </w:rPr>
            </w:pPr>
          </w:p>
        </w:tc>
        <w:tc>
          <w:tcPr>
            <w:tcW w:w="990" w:type="dxa"/>
          </w:tcPr>
          <w:p w14:paraId="5396D7C0" w14:textId="5D44A0AE" w:rsidR="00257DD2" w:rsidRPr="001F473C" w:rsidRDefault="00257DD2" w:rsidP="003C2FBC">
            <w:pPr>
              <w:spacing w:line="240" w:lineRule="auto"/>
              <w:jc w:val="center"/>
              <w:rPr>
                <w:rFonts w:cs="Times New Roman"/>
                <w:bCs/>
              </w:rPr>
            </w:pPr>
            <w:r w:rsidRPr="001F473C">
              <w:rPr>
                <w:rFonts w:cs="Times New Roman"/>
                <w:bCs/>
              </w:rPr>
              <w:t>Dead</w:t>
            </w:r>
          </w:p>
        </w:tc>
        <w:tc>
          <w:tcPr>
            <w:tcW w:w="1883" w:type="dxa"/>
          </w:tcPr>
          <w:p w14:paraId="5561B847" w14:textId="18E97EFE" w:rsidR="00257DD2" w:rsidRPr="001F473C" w:rsidRDefault="00257DD2" w:rsidP="00EF5A12">
            <w:pPr>
              <w:spacing w:line="240" w:lineRule="auto"/>
              <w:jc w:val="center"/>
              <w:rPr>
                <w:rFonts w:cs="Times New Roman"/>
                <w:bCs/>
              </w:rPr>
            </w:pPr>
            <w:r w:rsidRPr="001F473C">
              <w:rPr>
                <w:rFonts w:cs="Times New Roman"/>
                <w:bCs/>
              </w:rPr>
              <w:t>0.</w:t>
            </w:r>
            <w:r w:rsidR="00C0701E" w:rsidRPr="001F473C">
              <w:rPr>
                <w:rFonts w:cs="Times New Roman"/>
                <w:bCs/>
              </w:rPr>
              <w:t>9</w:t>
            </w:r>
            <w:r w:rsidRPr="001F473C">
              <w:rPr>
                <w:rFonts w:cs="Times New Roman"/>
                <w:bCs/>
              </w:rPr>
              <w:t xml:space="preserve"> (SD 0.</w:t>
            </w:r>
            <w:r w:rsidR="00C0701E" w:rsidRPr="001F473C">
              <w:rPr>
                <w:rFonts w:cs="Times New Roman"/>
                <w:bCs/>
              </w:rPr>
              <w:t>8</w:t>
            </w:r>
            <w:r w:rsidRPr="001F473C">
              <w:rPr>
                <w:rFonts w:cs="Times New Roman"/>
                <w:bCs/>
              </w:rPr>
              <w:t>)</w:t>
            </w:r>
          </w:p>
        </w:tc>
        <w:tc>
          <w:tcPr>
            <w:tcW w:w="2442" w:type="dxa"/>
          </w:tcPr>
          <w:p w14:paraId="5CDFB604" w14:textId="429B8B21" w:rsidR="00257DD2" w:rsidRPr="001F473C" w:rsidRDefault="00257DD2" w:rsidP="00EF5A12">
            <w:pPr>
              <w:spacing w:line="240" w:lineRule="auto"/>
              <w:jc w:val="center"/>
              <w:rPr>
                <w:rFonts w:cs="Times New Roman"/>
                <w:bCs/>
              </w:rPr>
            </w:pPr>
            <w:r w:rsidRPr="001F473C">
              <w:rPr>
                <w:rFonts w:cs="Times New Roman"/>
                <w:bCs/>
              </w:rPr>
              <w:t>0.6</w:t>
            </w:r>
          </w:p>
        </w:tc>
      </w:tr>
      <w:tr w:rsidR="00C0701E" w:rsidRPr="001F473C" w14:paraId="758AC3CB" w14:textId="7203E710" w:rsidTr="00210F6D">
        <w:tc>
          <w:tcPr>
            <w:tcW w:w="699" w:type="dxa"/>
            <w:vMerge/>
          </w:tcPr>
          <w:p w14:paraId="0597BC2F" w14:textId="77777777" w:rsidR="00257DD2" w:rsidRPr="001F473C" w:rsidRDefault="00257DD2" w:rsidP="00B62A29">
            <w:pPr>
              <w:spacing w:line="240" w:lineRule="auto"/>
              <w:rPr>
                <w:rFonts w:cs="Times New Roman"/>
                <w:bCs/>
              </w:rPr>
            </w:pPr>
          </w:p>
        </w:tc>
        <w:tc>
          <w:tcPr>
            <w:tcW w:w="1062" w:type="dxa"/>
            <w:vMerge w:val="restart"/>
          </w:tcPr>
          <w:p w14:paraId="291B1378" w14:textId="721F652B" w:rsidR="00257DD2" w:rsidRPr="001F473C" w:rsidRDefault="00257DD2" w:rsidP="003C2FBC">
            <w:pPr>
              <w:spacing w:line="240" w:lineRule="auto"/>
              <w:jc w:val="center"/>
              <w:rPr>
                <w:rFonts w:cs="Times New Roman"/>
                <w:bCs/>
              </w:rPr>
            </w:pPr>
            <w:r w:rsidRPr="001F473C">
              <w:rPr>
                <w:rFonts w:cs="Times New Roman"/>
                <w:bCs/>
              </w:rPr>
              <w:t>High</w:t>
            </w:r>
          </w:p>
        </w:tc>
        <w:tc>
          <w:tcPr>
            <w:tcW w:w="1105" w:type="dxa"/>
            <w:vMerge w:val="restart"/>
          </w:tcPr>
          <w:p w14:paraId="0B024E16" w14:textId="4E598038" w:rsidR="00257DD2" w:rsidRPr="001F473C" w:rsidRDefault="00257DD2" w:rsidP="003C2FBC">
            <w:pPr>
              <w:spacing w:line="240" w:lineRule="auto"/>
              <w:jc w:val="center"/>
              <w:rPr>
                <w:rFonts w:cs="Times New Roman"/>
                <w:bCs/>
              </w:rPr>
            </w:pPr>
            <w:r w:rsidRPr="001F473C">
              <w:rPr>
                <w:rFonts w:cs="Times New Roman"/>
                <w:bCs/>
              </w:rPr>
              <w:t>0.1</w:t>
            </w:r>
            <w:r w:rsidR="00C0701E" w:rsidRPr="001F473C">
              <w:rPr>
                <w:rFonts w:cs="Times New Roman"/>
                <w:bCs/>
              </w:rPr>
              <w:t>1</w:t>
            </w:r>
          </w:p>
        </w:tc>
        <w:tc>
          <w:tcPr>
            <w:tcW w:w="1189" w:type="dxa"/>
            <w:vMerge w:val="restart"/>
          </w:tcPr>
          <w:p w14:paraId="47B0B68C" w14:textId="010B29AC" w:rsidR="00257DD2" w:rsidRPr="001F473C" w:rsidRDefault="00257DD2" w:rsidP="003C2FBC">
            <w:pPr>
              <w:spacing w:line="240" w:lineRule="auto"/>
              <w:jc w:val="center"/>
              <w:rPr>
                <w:rFonts w:cs="Times New Roman"/>
                <w:bCs/>
              </w:rPr>
            </w:pPr>
            <w:r w:rsidRPr="001F473C">
              <w:rPr>
                <w:rFonts w:cs="Times New Roman"/>
                <w:bCs/>
              </w:rPr>
              <w:t>0.02</w:t>
            </w:r>
            <w:r w:rsidR="00C0701E" w:rsidRPr="001F473C">
              <w:rPr>
                <w:rFonts w:cs="Times New Roman"/>
                <w:bCs/>
              </w:rPr>
              <w:t>9</w:t>
            </w:r>
          </w:p>
        </w:tc>
        <w:tc>
          <w:tcPr>
            <w:tcW w:w="990" w:type="dxa"/>
          </w:tcPr>
          <w:p w14:paraId="0EC6A582" w14:textId="03D2C3DD" w:rsidR="00257DD2" w:rsidRPr="001F473C" w:rsidRDefault="00257DD2" w:rsidP="003C2FBC">
            <w:pPr>
              <w:spacing w:line="240" w:lineRule="auto"/>
              <w:jc w:val="center"/>
              <w:rPr>
                <w:rFonts w:cs="Times New Roman"/>
                <w:bCs/>
              </w:rPr>
            </w:pPr>
            <w:r w:rsidRPr="001F473C">
              <w:rPr>
                <w:rFonts w:cs="Times New Roman"/>
                <w:bCs/>
              </w:rPr>
              <w:t>Live</w:t>
            </w:r>
          </w:p>
        </w:tc>
        <w:tc>
          <w:tcPr>
            <w:tcW w:w="1883" w:type="dxa"/>
          </w:tcPr>
          <w:p w14:paraId="64E14420" w14:textId="28A1307B" w:rsidR="00257DD2" w:rsidRPr="001F473C" w:rsidRDefault="00257DD2" w:rsidP="00EF5A12">
            <w:pPr>
              <w:spacing w:line="240" w:lineRule="auto"/>
              <w:jc w:val="center"/>
              <w:rPr>
                <w:rFonts w:cs="Times New Roman"/>
                <w:bCs/>
              </w:rPr>
            </w:pPr>
            <w:r w:rsidRPr="001F473C">
              <w:rPr>
                <w:rFonts w:cs="Times New Roman"/>
                <w:bCs/>
              </w:rPr>
              <w:t>1.</w:t>
            </w:r>
            <w:r w:rsidR="00C0701E" w:rsidRPr="001F473C">
              <w:rPr>
                <w:rFonts w:cs="Times New Roman"/>
                <w:bCs/>
              </w:rPr>
              <w:t>2</w:t>
            </w:r>
            <w:r w:rsidRPr="001F473C">
              <w:rPr>
                <w:rFonts w:cs="Times New Roman"/>
                <w:bCs/>
              </w:rPr>
              <w:t xml:space="preserve"> (SD 0.</w:t>
            </w:r>
            <w:r w:rsidR="00C0701E" w:rsidRPr="001F473C">
              <w:rPr>
                <w:rFonts w:cs="Times New Roman"/>
                <w:bCs/>
              </w:rPr>
              <w:t>9</w:t>
            </w:r>
            <w:r w:rsidRPr="001F473C">
              <w:rPr>
                <w:rFonts w:cs="Times New Roman"/>
                <w:bCs/>
              </w:rPr>
              <w:t>)</w:t>
            </w:r>
          </w:p>
        </w:tc>
        <w:tc>
          <w:tcPr>
            <w:tcW w:w="2442" w:type="dxa"/>
          </w:tcPr>
          <w:p w14:paraId="75C82791" w14:textId="643545CE" w:rsidR="00257DD2" w:rsidRPr="001F473C" w:rsidRDefault="00257DD2" w:rsidP="00EF5A12">
            <w:pPr>
              <w:spacing w:line="240" w:lineRule="auto"/>
              <w:jc w:val="center"/>
              <w:rPr>
                <w:rFonts w:cs="Times New Roman"/>
                <w:bCs/>
              </w:rPr>
            </w:pPr>
            <w:r w:rsidRPr="001F473C">
              <w:rPr>
                <w:rFonts w:cs="Times New Roman"/>
                <w:bCs/>
              </w:rPr>
              <w:t>1.4</w:t>
            </w:r>
          </w:p>
        </w:tc>
      </w:tr>
      <w:tr w:rsidR="00C0701E" w:rsidRPr="001F473C" w14:paraId="75BAA399" w14:textId="75586B45" w:rsidTr="00210F6D">
        <w:tc>
          <w:tcPr>
            <w:tcW w:w="699" w:type="dxa"/>
            <w:vMerge/>
            <w:tcBorders>
              <w:bottom w:val="single" w:sz="4" w:space="0" w:color="auto"/>
            </w:tcBorders>
          </w:tcPr>
          <w:p w14:paraId="2228C71C" w14:textId="77777777" w:rsidR="00257DD2" w:rsidRPr="001F473C" w:rsidRDefault="00257DD2" w:rsidP="00B62A29">
            <w:pPr>
              <w:spacing w:line="240" w:lineRule="auto"/>
              <w:rPr>
                <w:rFonts w:cs="Times New Roman"/>
                <w:bCs/>
              </w:rPr>
            </w:pPr>
          </w:p>
        </w:tc>
        <w:tc>
          <w:tcPr>
            <w:tcW w:w="1062" w:type="dxa"/>
            <w:vMerge/>
            <w:tcBorders>
              <w:bottom w:val="single" w:sz="4" w:space="0" w:color="auto"/>
            </w:tcBorders>
          </w:tcPr>
          <w:p w14:paraId="116B3226" w14:textId="77777777" w:rsidR="00257DD2" w:rsidRPr="001F473C" w:rsidRDefault="00257DD2" w:rsidP="00B62A29">
            <w:pPr>
              <w:spacing w:line="240" w:lineRule="auto"/>
              <w:rPr>
                <w:rFonts w:cs="Times New Roman"/>
                <w:bCs/>
              </w:rPr>
            </w:pPr>
          </w:p>
        </w:tc>
        <w:tc>
          <w:tcPr>
            <w:tcW w:w="1105" w:type="dxa"/>
            <w:vMerge/>
            <w:tcBorders>
              <w:bottom w:val="single" w:sz="4" w:space="0" w:color="auto"/>
            </w:tcBorders>
          </w:tcPr>
          <w:p w14:paraId="5CDCAF5B" w14:textId="77777777" w:rsidR="00257DD2" w:rsidRPr="001F473C" w:rsidRDefault="00257DD2" w:rsidP="003C2FBC">
            <w:pPr>
              <w:spacing w:line="240" w:lineRule="auto"/>
              <w:jc w:val="center"/>
              <w:rPr>
                <w:rFonts w:cs="Times New Roman"/>
                <w:bCs/>
              </w:rPr>
            </w:pPr>
          </w:p>
        </w:tc>
        <w:tc>
          <w:tcPr>
            <w:tcW w:w="1189" w:type="dxa"/>
            <w:vMerge/>
            <w:tcBorders>
              <w:bottom w:val="single" w:sz="4" w:space="0" w:color="auto"/>
            </w:tcBorders>
          </w:tcPr>
          <w:p w14:paraId="073A20DD" w14:textId="77777777" w:rsidR="00257DD2" w:rsidRPr="001F473C" w:rsidRDefault="00257DD2" w:rsidP="003C2FBC">
            <w:pPr>
              <w:spacing w:line="240" w:lineRule="auto"/>
              <w:jc w:val="center"/>
              <w:rPr>
                <w:rFonts w:cs="Times New Roman"/>
                <w:bCs/>
              </w:rPr>
            </w:pPr>
          </w:p>
        </w:tc>
        <w:tc>
          <w:tcPr>
            <w:tcW w:w="990" w:type="dxa"/>
            <w:tcBorders>
              <w:bottom w:val="single" w:sz="4" w:space="0" w:color="auto"/>
            </w:tcBorders>
          </w:tcPr>
          <w:p w14:paraId="586F9F64" w14:textId="6157FAB7" w:rsidR="00257DD2" w:rsidRPr="001F473C" w:rsidRDefault="00257DD2" w:rsidP="003C2FBC">
            <w:pPr>
              <w:spacing w:line="240" w:lineRule="auto"/>
              <w:jc w:val="center"/>
              <w:rPr>
                <w:rFonts w:cs="Times New Roman"/>
                <w:bCs/>
              </w:rPr>
            </w:pPr>
            <w:r w:rsidRPr="001F473C">
              <w:rPr>
                <w:rFonts w:cs="Times New Roman"/>
                <w:bCs/>
              </w:rPr>
              <w:t>Dead</w:t>
            </w:r>
          </w:p>
        </w:tc>
        <w:tc>
          <w:tcPr>
            <w:tcW w:w="1883" w:type="dxa"/>
            <w:tcBorders>
              <w:bottom w:val="single" w:sz="4" w:space="0" w:color="auto"/>
            </w:tcBorders>
          </w:tcPr>
          <w:p w14:paraId="53ACC723" w14:textId="4ACDB7B3" w:rsidR="00257DD2" w:rsidRPr="001F473C" w:rsidRDefault="00257DD2" w:rsidP="00EF5A12">
            <w:pPr>
              <w:spacing w:line="240" w:lineRule="auto"/>
              <w:jc w:val="center"/>
              <w:rPr>
                <w:rFonts w:cs="Times New Roman"/>
                <w:bCs/>
              </w:rPr>
            </w:pPr>
            <w:r w:rsidRPr="001F473C">
              <w:rPr>
                <w:rFonts w:cs="Times New Roman"/>
                <w:bCs/>
              </w:rPr>
              <w:t>0.</w:t>
            </w:r>
            <w:r w:rsidR="00C0701E" w:rsidRPr="001F473C">
              <w:rPr>
                <w:rFonts w:cs="Times New Roman"/>
                <w:bCs/>
              </w:rPr>
              <w:t>9</w:t>
            </w:r>
            <w:r w:rsidRPr="001F473C">
              <w:rPr>
                <w:rFonts w:cs="Times New Roman"/>
                <w:bCs/>
              </w:rPr>
              <w:t xml:space="preserve"> (SD 0.75)</w:t>
            </w:r>
          </w:p>
        </w:tc>
        <w:tc>
          <w:tcPr>
            <w:tcW w:w="2442" w:type="dxa"/>
            <w:tcBorders>
              <w:bottom w:val="single" w:sz="4" w:space="0" w:color="auto"/>
            </w:tcBorders>
          </w:tcPr>
          <w:p w14:paraId="4D429306" w14:textId="6AC3E15A" w:rsidR="00257DD2" w:rsidRPr="001F473C" w:rsidRDefault="00257DD2" w:rsidP="00EF5A12">
            <w:pPr>
              <w:spacing w:line="240" w:lineRule="auto"/>
              <w:jc w:val="center"/>
              <w:rPr>
                <w:rFonts w:cs="Times New Roman"/>
                <w:bCs/>
              </w:rPr>
            </w:pPr>
            <w:r w:rsidRPr="001F473C">
              <w:rPr>
                <w:rFonts w:cs="Times New Roman"/>
                <w:bCs/>
              </w:rPr>
              <w:t>1.4</w:t>
            </w:r>
          </w:p>
        </w:tc>
      </w:tr>
    </w:tbl>
    <w:p w14:paraId="23956CB8" w14:textId="77777777" w:rsidR="002A78AB" w:rsidRPr="001F473C" w:rsidRDefault="002A78AB" w:rsidP="00483C9A">
      <w:pPr>
        <w:suppressLineNumbers/>
        <w:spacing w:line="240" w:lineRule="auto"/>
        <w:rPr>
          <w:rFonts w:cs="Times New Roman"/>
          <w:bCs/>
        </w:rPr>
      </w:pPr>
    </w:p>
    <w:bookmarkEnd w:id="674"/>
    <w:p w14:paraId="573C9213" w14:textId="485DD4B1" w:rsidR="005760E6" w:rsidRPr="001F473C" w:rsidDel="00CA716D" w:rsidRDefault="0059689A" w:rsidP="00483C9A">
      <w:pPr>
        <w:pStyle w:val="Heading3"/>
        <w:rPr>
          <w:del w:id="692" w:author="Katherine Hayes" w:date="2024-07-01T14:14:00Z"/>
        </w:rPr>
      </w:pPr>
      <w:ins w:id="693" w:author="Katherine Hayes" w:date="2024-07-04T13:21:00Z">
        <w:r>
          <w:t xml:space="preserve">3.1.2 </w:t>
        </w:r>
      </w:ins>
      <w:ins w:id="694" w:author="Katherine Hayes" w:date="2024-07-04T11:03:00Z">
        <w:r w:rsidR="00FB59DE">
          <w:t>Fuel Arrangement</w:t>
        </w:r>
      </w:ins>
      <w:del w:id="695" w:author="Katherine Hayes" w:date="2024-07-01T14:14:00Z">
        <w:r w:rsidR="0072401A" w:rsidRPr="001F473C" w:rsidDel="00CA716D">
          <w:delText xml:space="preserve">3.2 </w:delText>
        </w:r>
        <w:r w:rsidR="00B55B97" w:rsidRPr="001F473C" w:rsidDel="00CA716D">
          <w:delText xml:space="preserve">Fuel </w:delText>
        </w:r>
        <w:r w:rsidR="004C6443" w:rsidRPr="001F473C" w:rsidDel="00CA716D">
          <w:delText>Structure</w:delText>
        </w:r>
      </w:del>
    </w:p>
    <w:p w14:paraId="67776F98" w14:textId="77777777" w:rsidR="00FB59DE" w:rsidRDefault="0035031E" w:rsidP="00483C9A">
      <w:pPr>
        <w:rPr>
          <w:ins w:id="696" w:author="Katherine Hayes" w:date="2024-07-04T11:03:00Z"/>
          <w:rFonts w:cs="Times New Roman"/>
        </w:rPr>
      </w:pPr>
      <w:r w:rsidRPr="001F473C">
        <w:rPr>
          <w:rFonts w:cs="Times New Roman"/>
        </w:rPr>
        <w:tab/>
      </w:r>
    </w:p>
    <w:p w14:paraId="06774654" w14:textId="1420AFF6" w:rsidR="004C6443" w:rsidRPr="001F473C" w:rsidRDefault="005C3CB8">
      <w:pPr>
        <w:ind w:firstLine="720"/>
        <w:rPr>
          <w:rFonts w:cs="Times New Roman"/>
        </w:rPr>
        <w:pPrChange w:id="697" w:author="Katherine Hayes" w:date="2024-07-04T13:28:00Z">
          <w:pPr/>
        </w:pPrChange>
      </w:pPr>
      <w:ins w:id="698" w:author="Katherine Hayes" w:date="2024-07-04T13:28:00Z">
        <w:r>
          <w:rPr>
            <w:rFonts w:cs="Times New Roman"/>
          </w:rPr>
          <w:t xml:space="preserve">The arrangement of fuels differed between once- and thrice-burned forests. </w:t>
        </w:r>
      </w:ins>
      <w:commentRangeStart w:id="699"/>
      <w:r w:rsidR="00B95F3E" w:rsidRPr="001F473C">
        <w:rPr>
          <w:rFonts w:cs="Times New Roman"/>
        </w:rPr>
        <w:t>Surface fuels were less connected in</w:t>
      </w:r>
      <w:del w:id="700" w:author="Katherine Hayes" w:date="2024-07-04T13:28:00Z">
        <w:r w:rsidR="00B95F3E" w:rsidRPr="001F473C" w:rsidDel="005C3CB8">
          <w:rPr>
            <w:rFonts w:cs="Times New Roman"/>
          </w:rPr>
          <w:delText xml:space="preserve"> the</w:delText>
        </w:r>
      </w:del>
      <w:r w:rsidR="00B95F3E" w:rsidRPr="001F473C">
        <w:rPr>
          <w:rFonts w:cs="Times New Roman"/>
        </w:rPr>
        <w:t xml:space="preserve"> thrice-burned </w:t>
      </w:r>
      <w:del w:id="701" w:author="Katherine Hayes" w:date="2024-07-04T13:28:00Z">
        <w:r w:rsidR="00B95F3E" w:rsidRPr="001F473C" w:rsidDel="005C3CB8">
          <w:rPr>
            <w:rFonts w:cs="Times New Roman"/>
          </w:rPr>
          <w:delText xml:space="preserve">plots </w:delText>
        </w:r>
      </w:del>
      <w:ins w:id="702" w:author="Katherine Hayes" w:date="2024-07-04T13:28:00Z">
        <w:r>
          <w:rPr>
            <w:rFonts w:cs="Times New Roman"/>
          </w:rPr>
          <w:t>forests</w:t>
        </w:r>
        <w:r w:rsidRPr="001F473C">
          <w:rPr>
            <w:rFonts w:cs="Times New Roman"/>
          </w:rPr>
          <w:t xml:space="preserve"> </w:t>
        </w:r>
      </w:ins>
      <w:r w:rsidR="00B95F3E" w:rsidRPr="001F473C">
        <w:rPr>
          <w:rFonts w:cs="Times New Roman"/>
        </w:rPr>
        <w:t>than in</w:t>
      </w:r>
      <w:del w:id="703" w:author="Katherine Hayes" w:date="2024-07-04T13:28:00Z">
        <w:r w:rsidR="00B95F3E" w:rsidRPr="001F473C" w:rsidDel="005C3CB8">
          <w:rPr>
            <w:rFonts w:cs="Times New Roman"/>
          </w:rPr>
          <w:delText xml:space="preserve"> the</w:delText>
        </w:r>
      </w:del>
      <w:r w:rsidR="00B95F3E" w:rsidRPr="001F473C">
        <w:rPr>
          <w:rFonts w:cs="Times New Roman"/>
        </w:rPr>
        <w:t xml:space="preserve"> once-burned </w:t>
      </w:r>
      <w:ins w:id="704" w:author="Katherine Hayes" w:date="2024-07-04T13:28:00Z">
        <w:r>
          <w:rPr>
            <w:rFonts w:cs="Times New Roman"/>
          </w:rPr>
          <w:t>f</w:t>
        </w:r>
      </w:ins>
      <w:ins w:id="705" w:author="Katherine Hayes" w:date="2024-07-04T13:29:00Z">
        <w:r>
          <w:rPr>
            <w:rFonts w:cs="Times New Roman"/>
          </w:rPr>
          <w:t>orests</w:t>
        </w:r>
      </w:ins>
      <w:del w:id="706" w:author="Katherine Hayes" w:date="2024-07-04T13:28:00Z">
        <w:r w:rsidR="00B95F3E" w:rsidRPr="001F473C" w:rsidDel="005C3CB8">
          <w:rPr>
            <w:rFonts w:cs="Times New Roman"/>
          </w:rPr>
          <w:delText>plots</w:delText>
        </w:r>
      </w:del>
      <w:r w:rsidR="00B95F3E" w:rsidRPr="001F473C">
        <w:rPr>
          <w:rFonts w:cs="Times New Roman"/>
        </w:rPr>
        <w:t xml:space="preserve"> (Fig.</w:t>
      </w:r>
      <w:r w:rsidR="0035031E" w:rsidRPr="001F473C">
        <w:rPr>
          <w:rFonts w:cs="Times New Roman"/>
        </w:rPr>
        <w:t xml:space="preserve"> </w:t>
      </w:r>
      <w:r w:rsidR="00007890" w:rsidRPr="001F473C">
        <w:rPr>
          <w:rFonts w:cs="Times New Roman"/>
        </w:rPr>
        <w:t>4</w:t>
      </w:r>
      <w:r w:rsidR="0035031E" w:rsidRPr="001F473C">
        <w:rPr>
          <w:rFonts w:cs="Times New Roman"/>
        </w:rPr>
        <w:t>)</w:t>
      </w:r>
      <w:r w:rsidR="00512CF8" w:rsidRPr="001F473C">
        <w:rPr>
          <w:rFonts w:cs="Times New Roman"/>
        </w:rPr>
        <w:t xml:space="preserve">. </w:t>
      </w:r>
      <w:r w:rsidR="00B95F3E" w:rsidRPr="001F473C">
        <w:rPr>
          <w:rFonts w:cs="Times New Roman"/>
        </w:rPr>
        <w:t xml:space="preserve">Once-burned </w:t>
      </w:r>
      <w:ins w:id="707" w:author="Katherine Hayes" w:date="2024-07-04T13:29:00Z">
        <w:r>
          <w:rPr>
            <w:rFonts w:cs="Times New Roman"/>
          </w:rPr>
          <w:t xml:space="preserve">forests </w:t>
        </w:r>
      </w:ins>
      <w:del w:id="708" w:author="Katherine Hayes" w:date="2024-07-04T13:29:00Z">
        <w:r w:rsidR="00B95F3E" w:rsidRPr="001F473C" w:rsidDel="005C3CB8">
          <w:rPr>
            <w:rFonts w:cs="Times New Roman"/>
          </w:rPr>
          <w:delText xml:space="preserve">plots </w:delText>
        </w:r>
      </w:del>
      <w:r w:rsidR="00B95F3E" w:rsidRPr="001F473C">
        <w:rPr>
          <w:rFonts w:cs="Times New Roman"/>
        </w:rPr>
        <w:t xml:space="preserve">had greater surface fuel cover and </w:t>
      </w:r>
      <w:ins w:id="709" w:author="Katherine Hayes" w:date="2024-08-13T12:51:00Z">
        <w:r w:rsidR="00384D2A">
          <w:rPr>
            <w:rFonts w:cs="Times New Roman"/>
          </w:rPr>
          <w:t xml:space="preserve">fine </w:t>
        </w:r>
      </w:ins>
      <w:r w:rsidR="00B95F3E" w:rsidRPr="001F473C">
        <w:rPr>
          <w:rFonts w:cs="Times New Roman"/>
        </w:rPr>
        <w:t xml:space="preserve">fuel loads than thrice-burned </w:t>
      </w:r>
      <w:del w:id="710" w:author="Katherine Hayes" w:date="2024-07-04T13:29:00Z">
        <w:r w:rsidR="00B95F3E" w:rsidRPr="001F473C" w:rsidDel="005C3CB8">
          <w:rPr>
            <w:rFonts w:cs="Times New Roman"/>
          </w:rPr>
          <w:delText xml:space="preserve">stands </w:delText>
        </w:r>
      </w:del>
      <w:ins w:id="711" w:author="Katherine Hayes" w:date="2024-07-04T13:29:00Z">
        <w:r>
          <w:rPr>
            <w:rFonts w:cs="Times New Roman"/>
          </w:rPr>
          <w:t xml:space="preserve">forests </w:t>
        </w:r>
      </w:ins>
      <w:r w:rsidR="00B95F3E" w:rsidRPr="001F473C">
        <w:rPr>
          <w:rFonts w:cs="Times New Roman"/>
        </w:rPr>
        <w:t>(Table 2).</w:t>
      </w:r>
      <w:r w:rsidR="00512CF8" w:rsidRPr="001F473C">
        <w:rPr>
          <w:rFonts w:cs="Times New Roman"/>
        </w:rPr>
        <w:t xml:space="preserve"> </w:t>
      </w:r>
      <w:commentRangeEnd w:id="699"/>
      <w:r w:rsidR="00384D2A">
        <w:rPr>
          <w:rStyle w:val="CommentReference"/>
        </w:rPr>
        <w:commentReference w:id="699"/>
      </w:r>
      <w:del w:id="712" w:author="Katherine Hayes" w:date="2024-08-13T12:50:00Z">
        <w:r w:rsidR="00B95F3E" w:rsidRPr="001F473C" w:rsidDel="00384D2A">
          <w:rPr>
            <w:rFonts w:cs="Times New Roman"/>
          </w:rPr>
          <w:delText xml:space="preserve">Thrice-burned </w:delText>
        </w:r>
      </w:del>
      <w:del w:id="713" w:author="Katherine Hayes" w:date="2024-07-04T13:29:00Z">
        <w:r w:rsidR="00B95F3E" w:rsidRPr="001F473C" w:rsidDel="005C3CB8">
          <w:rPr>
            <w:rFonts w:cs="Times New Roman"/>
          </w:rPr>
          <w:delText xml:space="preserve">plots </w:delText>
        </w:r>
      </w:del>
      <w:del w:id="714" w:author="Katherine Hayes" w:date="2024-08-13T12:50:00Z">
        <w:r w:rsidR="00B95F3E" w:rsidRPr="001F473C" w:rsidDel="00384D2A">
          <w:rPr>
            <w:rFonts w:cs="Times New Roman"/>
          </w:rPr>
          <w:delText>contained high amounts of litter patches without surface fuels (Fig.</w:delText>
        </w:r>
        <w:r w:rsidR="00512CF8" w:rsidRPr="001F473C" w:rsidDel="00384D2A">
          <w:rPr>
            <w:rFonts w:cs="Times New Roman"/>
          </w:rPr>
          <w:delText xml:space="preserve"> 4)</w:delText>
        </w:r>
        <w:r w:rsidR="00CA3881" w:rsidRPr="001F473C" w:rsidDel="00384D2A">
          <w:rPr>
            <w:rFonts w:cs="Times New Roman"/>
          </w:rPr>
          <w:delText>.</w:delText>
        </w:r>
      </w:del>
    </w:p>
    <w:tbl>
      <w:tblPr>
        <w:tblStyle w:val="TableGrid"/>
        <w:tblW w:w="0" w:type="auto"/>
        <w:tblLook w:val="04A0" w:firstRow="1" w:lastRow="0" w:firstColumn="1" w:lastColumn="0" w:noHBand="0" w:noVBand="1"/>
      </w:tblPr>
      <w:tblGrid>
        <w:gridCol w:w="715"/>
        <w:gridCol w:w="1530"/>
        <w:gridCol w:w="892"/>
        <w:gridCol w:w="870"/>
        <w:gridCol w:w="2377"/>
        <w:gridCol w:w="1520"/>
        <w:gridCol w:w="990"/>
      </w:tblGrid>
      <w:tr w:rsidR="00FD0F80" w:rsidRPr="001F473C" w14:paraId="37C08A5E" w14:textId="695750BB" w:rsidTr="00BB7DAF">
        <w:tc>
          <w:tcPr>
            <w:tcW w:w="8894" w:type="dxa"/>
            <w:gridSpan w:val="7"/>
            <w:tcBorders>
              <w:top w:val="nil"/>
              <w:left w:val="nil"/>
              <w:right w:val="nil"/>
            </w:tcBorders>
          </w:tcPr>
          <w:p w14:paraId="55C0F64A" w14:textId="7608FBF7" w:rsidR="00FD0F80" w:rsidRPr="001F473C" w:rsidRDefault="00FD0F80" w:rsidP="0035031E">
            <w:pPr>
              <w:suppressLineNumbers/>
              <w:spacing w:line="240" w:lineRule="auto"/>
              <w:rPr>
                <w:rFonts w:cs="Times New Roman"/>
              </w:rPr>
            </w:pPr>
            <w:r w:rsidRPr="001F473C">
              <w:rPr>
                <w:rFonts w:cs="Times New Roman"/>
                <w:b/>
                <w:bCs/>
              </w:rPr>
              <w:t>Table 2.</w:t>
            </w:r>
            <w:r w:rsidR="00512CF8" w:rsidRPr="001F473C">
              <w:rPr>
                <w:rFonts w:cs="Times New Roman"/>
              </w:rPr>
              <w:t xml:space="preserve"> Characteristics of surface fuel and ground cover between once-burned and thrice-burned </w:t>
            </w:r>
            <w:del w:id="715" w:author="Katherine Hayes" w:date="2024-07-04T13:31:00Z">
              <w:r w:rsidR="00512CF8" w:rsidRPr="001F473C" w:rsidDel="00D51FB4">
                <w:rPr>
                  <w:rFonts w:cs="Times New Roman"/>
                </w:rPr>
                <w:delText>plots</w:delText>
              </w:r>
            </w:del>
            <w:ins w:id="716" w:author="Katherine Hayes" w:date="2024-07-04T13:31:00Z">
              <w:r w:rsidR="00D51FB4">
                <w:rPr>
                  <w:rFonts w:cs="Times New Roman"/>
                </w:rPr>
                <w:t>for</w:t>
              </w:r>
            </w:ins>
            <w:ins w:id="717" w:author="Katherine Hayes" w:date="2024-07-04T13:32:00Z">
              <w:r w:rsidR="00D51FB4">
                <w:rPr>
                  <w:rFonts w:cs="Times New Roman"/>
                </w:rPr>
                <w:t>ests</w:t>
              </w:r>
            </w:ins>
            <w:r w:rsidR="00512CF8" w:rsidRPr="001F473C">
              <w:rPr>
                <w:rFonts w:cs="Times New Roman"/>
              </w:rPr>
              <w:t xml:space="preserve">. </w:t>
            </w:r>
          </w:p>
        </w:tc>
      </w:tr>
      <w:tr w:rsidR="00BB7DAF" w:rsidRPr="001F473C" w14:paraId="34320180" w14:textId="57FDF9D2">
        <w:tc>
          <w:tcPr>
            <w:tcW w:w="715" w:type="dxa"/>
          </w:tcPr>
          <w:p w14:paraId="70890852" w14:textId="43316D8A" w:rsidR="00BB7DAF" w:rsidRPr="001F473C" w:rsidRDefault="00BB7DAF" w:rsidP="0035031E">
            <w:pPr>
              <w:suppressLineNumbers/>
              <w:spacing w:line="240" w:lineRule="auto"/>
              <w:rPr>
                <w:rFonts w:cs="Times New Roman"/>
              </w:rPr>
            </w:pPr>
            <w:r w:rsidRPr="001F473C">
              <w:rPr>
                <w:rFonts w:cs="Times New Roman"/>
              </w:rPr>
              <w:t>Burn</w:t>
            </w:r>
          </w:p>
        </w:tc>
        <w:tc>
          <w:tcPr>
            <w:tcW w:w="1530" w:type="dxa"/>
          </w:tcPr>
          <w:p w14:paraId="54111944" w14:textId="6CD5E023" w:rsidR="00BB7DAF" w:rsidRPr="001F473C" w:rsidRDefault="00BB7DAF" w:rsidP="0035031E">
            <w:pPr>
              <w:suppressLineNumbers/>
              <w:spacing w:line="240" w:lineRule="auto"/>
              <w:rPr>
                <w:rFonts w:cs="Times New Roman"/>
              </w:rPr>
            </w:pPr>
            <w:r w:rsidRPr="001F473C">
              <w:rPr>
                <w:rFonts w:cs="Times New Roman"/>
              </w:rPr>
              <w:t>Fuel Type</w:t>
            </w:r>
          </w:p>
        </w:tc>
        <w:tc>
          <w:tcPr>
            <w:tcW w:w="892" w:type="dxa"/>
          </w:tcPr>
          <w:p w14:paraId="2F0319B3" w14:textId="423A8886" w:rsidR="00BB7DAF" w:rsidRPr="001F473C" w:rsidRDefault="00BB7DAF" w:rsidP="0035031E">
            <w:pPr>
              <w:suppressLineNumbers/>
              <w:spacing w:line="240" w:lineRule="auto"/>
              <w:rPr>
                <w:rFonts w:cs="Times New Roman"/>
              </w:rPr>
            </w:pPr>
            <w:r w:rsidRPr="001F473C">
              <w:rPr>
                <w:rFonts w:cs="Times New Roman"/>
              </w:rPr>
              <w:t>% Cover</w:t>
            </w:r>
          </w:p>
        </w:tc>
        <w:tc>
          <w:tcPr>
            <w:tcW w:w="870" w:type="dxa"/>
          </w:tcPr>
          <w:p w14:paraId="24FDB342" w14:textId="4F1C686F" w:rsidR="00BB7DAF" w:rsidRPr="001F473C" w:rsidRDefault="00BB7DAF" w:rsidP="0035031E">
            <w:pPr>
              <w:suppressLineNumbers/>
              <w:spacing w:line="240" w:lineRule="auto"/>
              <w:rPr>
                <w:rFonts w:cs="Times New Roman"/>
              </w:rPr>
            </w:pPr>
            <w:r w:rsidRPr="001F473C">
              <w:rPr>
                <w:rFonts w:cs="Times New Roman"/>
              </w:rPr>
              <w:t>Height (m)</w:t>
            </w:r>
          </w:p>
        </w:tc>
        <w:tc>
          <w:tcPr>
            <w:tcW w:w="2377" w:type="dxa"/>
          </w:tcPr>
          <w:p w14:paraId="07E62573" w14:textId="05979781" w:rsidR="00BB7DAF" w:rsidRPr="001F473C" w:rsidRDefault="00BB7DAF" w:rsidP="0035031E">
            <w:pPr>
              <w:suppressLineNumbers/>
              <w:spacing w:line="240" w:lineRule="auto"/>
              <w:rPr>
                <w:rFonts w:cs="Times New Roman"/>
              </w:rPr>
            </w:pPr>
            <w:r w:rsidRPr="001F473C">
              <w:rPr>
                <w:rFonts w:cs="Times New Roman"/>
              </w:rPr>
              <w:t>Moisture (%)</w:t>
            </w:r>
          </w:p>
        </w:tc>
        <w:tc>
          <w:tcPr>
            <w:tcW w:w="1520" w:type="dxa"/>
          </w:tcPr>
          <w:p w14:paraId="42BBB743" w14:textId="6D9AA34E" w:rsidR="00BB7DAF" w:rsidRPr="001F473C" w:rsidRDefault="00BB7DAF" w:rsidP="0035031E">
            <w:pPr>
              <w:suppressLineNumbers/>
              <w:spacing w:line="240" w:lineRule="auto"/>
              <w:rPr>
                <w:rFonts w:cs="Times New Roman"/>
              </w:rPr>
            </w:pPr>
            <w:r w:rsidRPr="001F473C">
              <w:rPr>
                <w:rFonts w:cs="Times New Roman"/>
              </w:rPr>
              <w:t>Bulk Density (kg/m</w:t>
            </w:r>
            <w:r w:rsidRPr="001F473C">
              <w:rPr>
                <w:rFonts w:cs="Times New Roman"/>
                <w:vertAlign w:val="superscript"/>
              </w:rPr>
              <w:t>3</w:t>
            </w:r>
            <w:r w:rsidRPr="001F473C">
              <w:rPr>
                <w:rFonts w:cs="Times New Roman"/>
              </w:rPr>
              <w:t>)</w:t>
            </w:r>
          </w:p>
        </w:tc>
        <w:tc>
          <w:tcPr>
            <w:tcW w:w="990" w:type="dxa"/>
          </w:tcPr>
          <w:p w14:paraId="4565DC1C" w14:textId="6D6CA22E" w:rsidR="00BB7DAF" w:rsidRPr="001F473C" w:rsidRDefault="00BB7DAF" w:rsidP="0035031E">
            <w:pPr>
              <w:suppressLineNumbers/>
              <w:spacing w:line="240" w:lineRule="auto"/>
              <w:rPr>
                <w:rFonts w:cs="Times New Roman"/>
              </w:rPr>
            </w:pPr>
            <w:r w:rsidRPr="001F473C">
              <w:rPr>
                <w:rFonts w:cs="Times New Roman"/>
              </w:rPr>
              <w:t>Load (kg/m</w:t>
            </w:r>
            <w:r w:rsidRPr="001F473C">
              <w:rPr>
                <w:rFonts w:cs="Times New Roman"/>
                <w:vertAlign w:val="superscript"/>
              </w:rPr>
              <w:t>2</w:t>
            </w:r>
            <w:r w:rsidRPr="001F473C">
              <w:rPr>
                <w:rFonts w:cs="Times New Roman"/>
              </w:rPr>
              <w:t>)</w:t>
            </w:r>
          </w:p>
        </w:tc>
      </w:tr>
      <w:tr w:rsidR="00BB7DAF" w:rsidRPr="001F473C" w14:paraId="06A5B636" w14:textId="4A64142B">
        <w:tc>
          <w:tcPr>
            <w:tcW w:w="715" w:type="dxa"/>
            <w:vMerge w:val="restart"/>
          </w:tcPr>
          <w:p w14:paraId="7D705D65" w14:textId="3FD274FC" w:rsidR="00BB7DAF" w:rsidRPr="001F473C" w:rsidRDefault="00BB7DAF" w:rsidP="0035031E">
            <w:pPr>
              <w:suppressLineNumbers/>
              <w:spacing w:line="240" w:lineRule="auto"/>
              <w:rPr>
                <w:rFonts w:cs="Times New Roman"/>
              </w:rPr>
            </w:pPr>
            <w:r w:rsidRPr="001F473C">
              <w:rPr>
                <w:rFonts w:cs="Times New Roman"/>
              </w:rPr>
              <w:t>1</w:t>
            </w:r>
          </w:p>
        </w:tc>
        <w:tc>
          <w:tcPr>
            <w:tcW w:w="1530" w:type="dxa"/>
          </w:tcPr>
          <w:p w14:paraId="5ABBD9FC" w14:textId="02610293" w:rsidR="00BB7DAF" w:rsidRPr="001F473C" w:rsidRDefault="00BB7DAF" w:rsidP="0035031E">
            <w:pPr>
              <w:suppressLineNumbers/>
              <w:spacing w:line="240" w:lineRule="auto"/>
              <w:rPr>
                <w:rFonts w:cs="Times New Roman"/>
              </w:rPr>
            </w:pPr>
            <w:r w:rsidRPr="001F473C">
              <w:rPr>
                <w:rFonts w:cs="Times New Roman"/>
              </w:rPr>
              <w:t>Litter</w:t>
            </w:r>
          </w:p>
        </w:tc>
        <w:tc>
          <w:tcPr>
            <w:tcW w:w="892" w:type="dxa"/>
          </w:tcPr>
          <w:p w14:paraId="73A680C5" w14:textId="749DA91A" w:rsidR="00BB7DAF" w:rsidRPr="001F473C" w:rsidRDefault="00BB7DAF" w:rsidP="00512CF8">
            <w:pPr>
              <w:suppressLineNumbers/>
              <w:spacing w:line="240" w:lineRule="auto"/>
              <w:jc w:val="center"/>
              <w:rPr>
                <w:rFonts w:cs="Times New Roman"/>
              </w:rPr>
            </w:pPr>
            <w:r w:rsidRPr="001F473C">
              <w:rPr>
                <w:rFonts w:cs="Times New Roman"/>
              </w:rPr>
              <w:t>13.9%</w:t>
            </w:r>
          </w:p>
        </w:tc>
        <w:tc>
          <w:tcPr>
            <w:tcW w:w="870" w:type="dxa"/>
          </w:tcPr>
          <w:p w14:paraId="55A6F8CE" w14:textId="25629C6F" w:rsidR="00BB7DAF" w:rsidRPr="001F473C" w:rsidRDefault="00BB7DAF" w:rsidP="00512CF8">
            <w:pPr>
              <w:suppressLineNumbers/>
              <w:spacing w:line="240" w:lineRule="auto"/>
              <w:jc w:val="center"/>
              <w:rPr>
                <w:rFonts w:cs="Times New Roman"/>
              </w:rPr>
            </w:pPr>
            <w:r w:rsidRPr="001F473C">
              <w:rPr>
                <w:rFonts w:cs="Times New Roman"/>
              </w:rPr>
              <w:t>0.04</w:t>
            </w:r>
          </w:p>
        </w:tc>
        <w:tc>
          <w:tcPr>
            <w:tcW w:w="2377" w:type="dxa"/>
            <w:vMerge w:val="restart"/>
          </w:tcPr>
          <w:p w14:paraId="7E9F9311" w14:textId="77777777" w:rsidR="00BB7DAF" w:rsidRPr="001F473C" w:rsidRDefault="00BB7DAF" w:rsidP="00512CF8">
            <w:pPr>
              <w:suppressLineNumbers/>
              <w:spacing w:line="240" w:lineRule="auto"/>
              <w:jc w:val="center"/>
              <w:rPr>
                <w:rFonts w:cs="Times New Roman"/>
              </w:rPr>
            </w:pPr>
            <w:r w:rsidRPr="001F473C">
              <w:rPr>
                <w:rFonts w:cs="Times New Roman"/>
              </w:rPr>
              <w:t>20</w:t>
            </w:r>
          </w:p>
          <w:p w14:paraId="1EB96C2F" w14:textId="4AD9FA7F" w:rsidR="00BB7DAF" w:rsidRPr="001F473C" w:rsidRDefault="00BB7DAF" w:rsidP="00512CF8">
            <w:pPr>
              <w:suppressLineNumbers/>
              <w:spacing w:line="240" w:lineRule="auto"/>
              <w:jc w:val="center"/>
              <w:rPr>
                <w:rFonts w:cs="Times New Roman"/>
              </w:rPr>
            </w:pPr>
            <w:r w:rsidRPr="001F473C">
              <w:rPr>
                <w:rFonts w:cs="Times New Roman"/>
              </w:rPr>
              <w:t>38</w:t>
            </w:r>
          </w:p>
        </w:tc>
        <w:tc>
          <w:tcPr>
            <w:tcW w:w="1520" w:type="dxa"/>
          </w:tcPr>
          <w:p w14:paraId="5D38B3B1" w14:textId="441097C5" w:rsidR="00BB7DAF" w:rsidRPr="001F473C" w:rsidRDefault="00BB7DAF" w:rsidP="00512CF8">
            <w:pPr>
              <w:suppressLineNumbers/>
              <w:spacing w:line="240" w:lineRule="auto"/>
              <w:jc w:val="center"/>
              <w:rPr>
                <w:rFonts w:cs="Times New Roman"/>
              </w:rPr>
            </w:pPr>
            <w:r w:rsidRPr="001F473C">
              <w:rPr>
                <w:rFonts w:cs="Times New Roman"/>
              </w:rPr>
              <w:t>2</w:t>
            </w:r>
          </w:p>
        </w:tc>
        <w:tc>
          <w:tcPr>
            <w:tcW w:w="990" w:type="dxa"/>
          </w:tcPr>
          <w:p w14:paraId="7C66A017" w14:textId="0AC739F2" w:rsidR="00BB7DAF" w:rsidRPr="001F473C" w:rsidRDefault="00BB7DAF" w:rsidP="0035031E">
            <w:pPr>
              <w:suppressLineNumbers/>
              <w:spacing w:line="240" w:lineRule="auto"/>
              <w:rPr>
                <w:rFonts w:cs="Times New Roman"/>
              </w:rPr>
            </w:pPr>
            <w:r w:rsidRPr="001F473C">
              <w:rPr>
                <w:rFonts w:cs="Times New Roman"/>
              </w:rPr>
              <w:t>0.02</w:t>
            </w:r>
          </w:p>
        </w:tc>
      </w:tr>
      <w:tr w:rsidR="00BB7DAF" w:rsidRPr="001F473C" w14:paraId="7C54A7BA" w14:textId="325F2240">
        <w:tc>
          <w:tcPr>
            <w:tcW w:w="715" w:type="dxa"/>
            <w:vMerge/>
          </w:tcPr>
          <w:p w14:paraId="1E4BE127" w14:textId="77777777" w:rsidR="00BB7DAF" w:rsidRPr="001F473C" w:rsidRDefault="00BB7DAF" w:rsidP="0035031E">
            <w:pPr>
              <w:suppressLineNumbers/>
              <w:spacing w:line="240" w:lineRule="auto"/>
              <w:rPr>
                <w:rFonts w:cs="Times New Roman"/>
              </w:rPr>
            </w:pPr>
          </w:p>
        </w:tc>
        <w:tc>
          <w:tcPr>
            <w:tcW w:w="1530" w:type="dxa"/>
          </w:tcPr>
          <w:p w14:paraId="60096898" w14:textId="3F4D1BE0" w:rsidR="00BB7DAF" w:rsidRPr="001F473C" w:rsidRDefault="00BB7DAF" w:rsidP="0035031E">
            <w:pPr>
              <w:suppressLineNumbers/>
              <w:spacing w:line="240" w:lineRule="auto"/>
              <w:rPr>
                <w:rFonts w:cs="Times New Roman"/>
              </w:rPr>
            </w:pPr>
            <w:r w:rsidRPr="001F473C">
              <w:rPr>
                <w:rFonts w:cs="Times New Roman"/>
              </w:rPr>
              <w:t>Litter, Herbs, Shrubs</w:t>
            </w:r>
          </w:p>
        </w:tc>
        <w:tc>
          <w:tcPr>
            <w:tcW w:w="892" w:type="dxa"/>
          </w:tcPr>
          <w:p w14:paraId="63FE7E73" w14:textId="5C6D0DC7" w:rsidR="00BB7DAF" w:rsidRPr="001F473C" w:rsidRDefault="00BB7DAF" w:rsidP="00512CF8">
            <w:pPr>
              <w:suppressLineNumbers/>
              <w:spacing w:line="240" w:lineRule="auto"/>
              <w:jc w:val="center"/>
              <w:rPr>
                <w:rFonts w:cs="Times New Roman"/>
              </w:rPr>
            </w:pPr>
            <w:r w:rsidRPr="001F473C">
              <w:rPr>
                <w:rFonts w:cs="Times New Roman"/>
              </w:rPr>
              <w:t>86.2%</w:t>
            </w:r>
          </w:p>
        </w:tc>
        <w:tc>
          <w:tcPr>
            <w:tcW w:w="870" w:type="dxa"/>
          </w:tcPr>
          <w:p w14:paraId="3545E13D" w14:textId="244116C0" w:rsidR="00BB7DAF" w:rsidRPr="001F473C" w:rsidRDefault="00BB7DAF" w:rsidP="00512CF8">
            <w:pPr>
              <w:suppressLineNumbers/>
              <w:spacing w:line="240" w:lineRule="auto"/>
              <w:jc w:val="center"/>
              <w:rPr>
                <w:rFonts w:cs="Times New Roman"/>
              </w:rPr>
            </w:pPr>
            <w:r w:rsidRPr="001F473C">
              <w:rPr>
                <w:rFonts w:cs="Times New Roman"/>
              </w:rPr>
              <w:t>0.243</w:t>
            </w:r>
          </w:p>
        </w:tc>
        <w:tc>
          <w:tcPr>
            <w:tcW w:w="2377" w:type="dxa"/>
            <w:vMerge/>
          </w:tcPr>
          <w:p w14:paraId="7A2F69BC" w14:textId="689A32E6" w:rsidR="00BB7DAF" w:rsidRPr="001F473C" w:rsidRDefault="00BB7DAF" w:rsidP="00512CF8">
            <w:pPr>
              <w:suppressLineNumbers/>
              <w:spacing w:line="240" w:lineRule="auto"/>
              <w:jc w:val="center"/>
              <w:rPr>
                <w:rFonts w:cs="Times New Roman"/>
              </w:rPr>
            </w:pPr>
          </w:p>
        </w:tc>
        <w:tc>
          <w:tcPr>
            <w:tcW w:w="1520" w:type="dxa"/>
          </w:tcPr>
          <w:p w14:paraId="6CCCD06B" w14:textId="54C10A9E" w:rsidR="00BB7DAF" w:rsidRPr="001F473C" w:rsidRDefault="00BB7DAF" w:rsidP="00512CF8">
            <w:pPr>
              <w:suppressLineNumbers/>
              <w:spacing w:line="240" w:lineRule="auto"/>
              <w:jc w:val="center"/>
              <w:rPr>
                <w:rFonts w:cs="Times New Roman"/>
              </w:rPr>
            </w:pPr>
            <w:r w:rsidRPr="001F473C">
              <w:rPr>
                <w:rFonts w:cs="Times New Roman"/>
              </w:rPr>
              <w:t>3.64</w:t>
            </w:r>
          </w:p>
        </w:tc>
        <w:tc>
          <w:tcPr>
            <w:tcW w:w="990" w:type="dxa"/>
          </w:tcPr>
          <w:p w14:paraId="06B1C5EC" w14:textId="17C34994" w:rsidR="00BB7DAF" w:rsidRPr="001F473C" w:rsidRDefault="00BB7DAF" w:rsidP="0035031E">
            <w:pPr>
              <w:suppressLineNumbers/>
              <w:spacing w:line="240" w:lineRule="auto"/>
              <w:rPr>
                <w:rFonts w:cs="Times New Roman"/>
              </w:rPr>
            </w:pPr>
            <w:r w:rsidRPr="001F473C">
              <w:rPr>
                <w:rFonts w:cs="Times New Roman"/>
              </w:rPr>
              <w:t>0.0668</w:t>
            </w:r>
          </w:p>
        </w:tc>
      </w:tr>
      <w:tr w:rsidR="00BB7DAF" w:rsidRPr="001F473C" w14:paraId="060D5D00" w14:textId="1A8B727B">
        <w:tc>
          <w:tcPr>
            <w:tcW w:w="715" w:type="dxa"/>
            <w:vMerge w:val="restart"/>
          </w:tcPr>
          <w:p w14:paraId="56B374E4" w14:textId="0C334874" w:rsidR="00BB7DAF" w:rsidRPr="001F473C" w:rsidRDefault="00BB7DAF" w:rsidP="0035031E">
            <w:pPr>
              <w:suppressLineNumbers/>
              <w:spacing w:line="240" w:lineRule="auto"/>
              <w:rPr>
                <w:rFonts w:cs="Times New Roman"/>
              </w:rPr>
            </w:pPr>
            <w:r w:rsidRPr="001F473C">
              <w:rPr>
                <w:rFonts w:cs="Times New Roman"/>
              </w:rPr>
              <w:t>3</w:t>
            </w:r>
          </w:p>
        </w:tc>
        <w:tc>
          <w:tcPr>
            <w:tcW w:w="1530" w:type="dxa"/>
          </w:tcPr>
          <w:p w14:paraId="3D984571" w14:textId="278F6EE1" w:rsidR="00BB7DAF" w:rsidRPr="001F473C" w:rsidRDefault="00BB7DAF" w:rsidP="0035031E">
            <w:pPr>
              <w:suppressLineNumbers/>
              <w:spacing w:line="240" w:lineRule="auto"/>
              <w:rPr>
                <w:rFonts w:cs="Times New Roman"/>
              </w:rPr>
            </w:pPr>
            <w:r w:rsidRPr="001F473C">
              <w:rPr>
                <w:rFonts w:cs="Times New Roman"/>
              </w:rPr>
              <w:t>Litter</w:t>
            </w:r>
          </w:p>
        </w:tc>
        <w:tc>
          <w:tcPr>
            <w:tcW w:w="892" w:type="dxa"/>
          </w:tcPr>
          <w:p w14:paraId="15ACC822" w14:textId="0A46DA7C" w:rsidR="00BB7DAF" w:rsidRPr="001F473C" w:rsidRDefault="00BB7DAF" w:rsidP="00512CF8">
            <w:pPr>
              <w:suppressLineNumbers/>
              <w:spacing w:line="240" w:lineRule="auto"/>
              <w:jc w:val="center"/>
              <w:rPr>
                <w:rFonts w:cs="Times New Roman"/>
              </w:rPr>
            </w:pPr>
            <w:r w:rsidRPr="001F473C">
              <w:rPr>
                <w:rFonts w:cs="Times New Roman"/>
              </w:rPr>
              <w:t>61.1%</w:t>
            </w:r>
          </w:p>
        </w:tc>
        <w:tc>
          <w:tcPr>
            <w:tcW w:w="870" w:type="dxa"/>
          </w:tcPr>
          <w:p w14:paraId="20869027" w14:textId="4D224BDD" w:rsidR="00BB7DAF" w:rsidRPr="001F473C" w:rsidRDefault="00BB7DAF" w:rsidP="00512CF8">
            <w:pPr>
              <w:suppressLineNumbers/>
              <w:spacing w:line="240" w:lineRule="auto"/>
              <w:jc w:val="center"/>
              <w:rPr>
                <w:rFonts w:cs="Times New Roman"/>
              </w:rPr>
            </w:pPr>
            <w:r w:rsidRPr="001F473C">
              <w:rPr>
                <w:rFonts w:cs="Times New Roman"/>
              </w:rPr>
              <w:t>0.04</w:t>
            </w:r>
          </w:p>
        </w:tc>
        <w:tc>
          <w:tcPr>
            <w:tcW w:w="2377" w:type="dxa"/>
            <w:vMerge w:val="restart"/>
          </w:tcPr>
          <w:p w14:paraId="23FD03D0" w14:textId="77777777" w:rsidR="00BB7DAF" w:rsidRPr="001F473C" w:rsidRDefault="00BB7DAF" w:rsidP="00512CF8">
            <w:pPr>
              <w:suppressLineNumbers/>
              <w:spacing w:line="240" w:lineRule="auto"/>
              <w:jc w:val="center"/>
              <w:rPr>
                <w:rFonts w:cs="Times New Roman"/>
              </w:rPr>
            </w:pPr>
            <w:r w:rsidRPr="001F473C">
              <w:rPr>
                <w:rFonts w:cs="Times New Roman"/>
              </w:rPr>
              <w:t>20</w:t>
            </w:r>
          </w:p>
          <w:p w14:paraId="59141302" w14:textId="3C87FE95" w:rsidR="00BB7DAF" w:rsidRPr="001F473C" w:rsidRDefault="00BB7DAF" w:rsidP="00512CF8">
            <w:pPr>
              <w:suppressLineNumbers/>
              <w:spacing w:line="240" w:lineRule="auto"/>
              <w:jc w:val="center"/>
              <w:rPr>
                <w:rFonts w:cs="Times New Roman"/>
              </w:rPr>
            </w:pPr>
            <w:r w:rsidRPr="001F473C">
              <w:rPr>
                <w:rFonts w:cs="Times New Roman"/>
              </w:rPr>
              <w:t>65</w:t>
            </w:r>
          </w:p>
        </w:tc>
        <w:tc>
          <w:tcPr>
            <w:tcW w:w="1520" w:type="dxa"/>
          </w:tcPr>
          <w:p w14:paraId="13FB5A8D" w14:textId="0CC12FD6" w:rsidR="00BB7DAF" w:rsidRPr="001F473C" w:rsidRDefault="00BB7DAF" w:rsidP="00512CF8">
            <w:pPr>
              <w:suppressLineNumbers/>
              <w:spacing w:line="240" w:lineRule="auto"/>
              <w:jc w:val="center"/>
              <w:rPr>
                <w:rFonts w:cs="Times New Roman"/>
              </w:rPr>
            </w:pPr>
            <w:r w:rsidRPr="001F473C">
              <w:rPr>
                <w:rFonts w:cs="Times New Roman"/>
              </w:rPr>
              <w:t>2</w:t>
            </w:r>
          </w:p>
        </w:tc>
        <w:tc>
          <w:tcPr>
            <w:tcW w:w="990" w:type="dxa"/>
          </w:tcPr>
          <w:p w14:paraId="72B38D0E" w14:textId="04A60EA2" w:rsidR="00BB7DAF" w:rsidRPr="001F473C" w:rsidRDefault="00BB7DAF" w:rsidP="0035031E">
            <w:pPr>
              <w:suppressLineNumbers/>
              <w:spacing w:line="240" w:lineRule="auto"/>
              <w:rPr>
                <w:rFonts w:cs="Times New Roman"/>
              </w:rPr>
            </w:pPr>
            <w:r w:rsidRPr="001F473C">
              <w:rPr>
                <w:rFonts w:cs="Times New Roman"/>
              </w:rPr>
              <w:t>0.02</w:t>
            </w:r>
          </w:p>
        </w:tc>
      </w:tr>
      <w:tr w:rsidR="00BB7DAF" w:rsidRPr="001F473C" w14:paraId="3E33CC7B" w14:textId="7E2BD4E6">
        <w:tc>
          <w:tcPr>
            <w:tcW w:w="715" w:type="dxa"/>
            <w:vMerge/>
          </w:tcPr>
          <w:p w14:paraId="49B58B63" w14:textId="77777777" w:rsidR="00BB7DAF" w:rsidRPr="001F473C" w:rsidRDefault="00BB7DAF" w:rsidP="0035031E">
            <w:pPr>
              <w:suppressLineNumbers/>
              <w:spacing w:line="240" w:lineRule="auto"/>
              <w:rPr>
                <w:rFonts w:cs="Times New Roman"/>
              </w:rPr>
            </w:pPr>
          </w:p>
        </w:tc>
        <w:tc>
          <w:tcPr>
            <w:tcW w:w="1530" w:type="dxa"/>
          </w:tcPr>
          <w:p w14:paraId="54B12C41" w14:textId="34A04D39" w:rsidR="00BB7DAF" w:rsidRPr="001F473C" w:rsidRDefault="00BB7DAF" w:rsidP="0035031E">
            <w:pPr>
              <w:suppressLineNumbers/>
              <w:spacing w:line="240" w:lineRule="auto"/>
              <w:rPr>
                <w:rFonts w:cs="Times New Roman"/>
              </w:rPr>
            </w:pPr>
            <w:r w:rsidRPr="001F473C">
              <w:rPr>
                <w:rFonts w:cs="Times New Roman"/>
              </w:rPr>
              <w:t>Litter, herbs, shrubs</w:t>
            </w:r>
          </w:p>
        </w:tc>
        <w:tc>
          <w:tcPr>
            <w:tcW w:w="892" w:type="dxa"/>
          </w:tcPr>
          <w:p w14:paraId="2BFBAAE8" w14:textId="0BB1287D" w:rsidR="00BB7DAF" w:rsidRPr="001F473C" w:rsidRDefault="00BB7DAF" w:rsidP="00512CF8">
            <w:pPr>
              <w:suppressLineNumbers/>
              <w:spacing w:line="240" w:lineRule="auto"/>
              <w:jc w:val="center"/>
              <w:rPr>
                <w:rFonts w:cs="Times New Roman"/>
              </w:rPr>
            </w:pPr>
            <w:r w:rsidRPr="001F473C">
              <w:rPr>
                <w:rFonts w:cs="Times New Roman"/>
              </w:rPr>
              <w:t>38.9%</w:t>
            </w:r>
          </w:p>
        </w:tc>
        <w:tc>
          <w:tcPr>
            <w:tcW w:w="870" w:type="dxa"/>
          </w:tcPr>
          <w:p w14:paraId="70D85255" w14:textId="3F9BDE11" w:rsidR="00BB7DAF" w:rsidRPr="001F473C" w:rsidRDefault="00BB7DAF" w:rsidP="00512CF8">
            <w:pPr>
              <w:suppressLineNumbers/>
              <w:spacing w:line="240" w:lineRule="auto"/>
              <w:jc w:val="center"/>
              <w:rPr>
                <w:rFonts w:cs="Times New Roman"/>
              </w:rPr>
            </w:pPr>
            <w:r w:rsidRPr="001F473C">
              <w:rPr>
                <w:rFonts w:cs="Times New Roman"/>
              </w:rPr>
              <w:t>0.243</w:t>
            </w:r>
          </w:p>
        </w:tc>
        <w:tc>
          <w:tcPr>
            <w:tcW w:w="2377" w:type="dxa"/>
            <w:vMerge/>
          </w:tcPr>
          <w:p w14:paraId="556DC1C8" w14:textId="4E942284" w:rsidR="00BB7DAF" w:rsidRPr="001F473C" w:rsidRDefault="00BB7DAF" w:rsidP="00512CF8">
            <w:pPr>
              <w:suppressLineNumbers/>
              <w:spacing w:line="240" w:lineRule="auto"/>
              <w:jc w:val="center"/>
              <w:rPr>
                <w:rFonts w:cs="Times New Roman"/>
              </w:rPr>
            </w:pPr>
          </w:p>
        </w:tc>
        <w:tc>
          <w:tcPr>
            <w:tcW w:w="1520" w:type="dxa"/>
          </w:tcPr>
          <w:p w14:paraId="66A950AF" w14:textId="07088CF9" w:rsidR="00BB7DAF" w:rsidRPr="001F473C" w:rsidRDefault="00BB7DAF" w:rsidP="00512CF8">
            <w:pPr>
              <w:suppressLineNumbers/>
              <w:spacing w:line="240" w:lineRule="auto"/>
              <w:jc w:val="center"/>
              <w:rPr>
                <w:rFonts w:cs="Times New Roman"/>
              </w:rPr>
            </w:pPr>
            <w:r w:rsidRPr="001F473C">
              <w:rPr>
                <w:rFonts w:cs="Times New Roman"/>
              </w:rPr>
              <w:t>10.2</w:t>
            </w:r>
          </w:p>
        </w:tc>
        <w:tc>
          <w:tcPr>
            <w:tcW w:w="990" w:type="dxa"/>
          </w:tcPr>
          <w:p w14:paraId="729382A6" w14:textId="132F5BA7" w:rsidR="00BB7DAF" w:rsidRPr="001F473C" w:rsidRDefault="00BB7DAF" w:rsidP="0035031E">
            <w:pPr>
              <w:suppressLineNumbers/>
              <w:spacing w:line="240" w:lineRule="auto"/>
              <w:rPr>
                <w:rFonts w:cs="Times New Roman"/>
              </w:rPr>
            </w:pPr>
            <w:r w:rsidRPr="001F473C">
              <w:rPr>
                <w:rFonts w:cs="Times New Roman"/>
              </w:rPr>
              <w:t>0.0238</w:t>
            </w:r>
          </w:p>
        </w:tc>
      </w:tr>
    </w:tbl>
    <w:p w14:paraId="2A13EE9D" w14:textId="77777777" w:rsidR="00FD0F80" w:rsidRPr="001F473C" w:rsidDel="0059689A" w:rsidRDefault="00FD0F80" w:rsidP="0035031E">
      <w:pPr>
        <w:suppressLineNumbers/>
        <w:spacing w:line="240" w:lineRule="auto"/>
        <w:rPr>
          <w:del w:id="718" w:author="Katherine Hayes" w:date="2024-07-04T13:21:00Z"/>
          <w:rFonts w:cs="Times New Roman"/>
        </w:rPr>
      </w:pPr>
    </w:p>
    <w:p w14:paraId="1CD2688B" w14:textId="77777777" w:rsidR="00FD0F80" w:rsidRPr="001F473C" w:rsidRDefault="00FD0F80" w:rsidP="0035031E">
      <w:pPr>
        <w:suppressLineNumbers/>
        <w:spacing w:line="240" w:lineRule="auto"/>
        <w:rPr>
          <w:rFonts w:cs="Times New Roman"/>
        </w:rPr>
      </w:pPr>
    </w:p>
    <w:p w14:paraId="6709C9BC" w14:textId="758F7D9A" w:rsidR="0035031E" w:rsidRPr="001F473C" w:rsidRDefault="0035031E" w:rsidP="0035031E">
      <w:pPr>
        <w:suppressLineNumbers/>
        <w:spacing w:line="240" w:lineRule="auto"/>
        <w:rPr>
          <w:rFonts w:cs="Times New Roman"/>
        </w:rPr>
      </w:pPr>
      <w:commentRangeStart w:id="719"/>
      <w:r w:rsidRPr="001F473C">
        <w:rPr>
          <w:rFonts w:cs="Times New Roman"/>
          <w:noProof/>
        </w:rPr>
        <w:lastRenderedPageBreak/>
        <w:drawing>
          <wp:inline distT="0" distB="0" distL="0" distR="0" wp14:anchorId="2A88E601" wp14:editId="60EC7F84">
            <wp:extent cx="5713744" cy="1792020"/>
            <wp:effectExtent l="0" t="0" r="127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rotWithShape="1">
                    <a:blip r:embed="rId16">
                      <a:extLst>
                        <a:ext uri="{28A0092B-C50C-407E-A947-70E740481C1C}">
                          <a14:useLocalDpi xmlns:a14="http://schemas.microsoft.com/office/drawing/2010/main" val="0"/>
                        </a:ext>
                      </a:extLst>
                    </a:blip>
                    <a:srcRect t="10628" b="8722"/>
                    <a:stretch/>
                  </pic:blipFill>
                  <pic:spPr bwMode="auto">
                    <a:xfrm>
                      <a:off x="0" y="0"/>
                      <a:ext cx="5715000" cy="1792414"/>
                    </a:xfrm>
                    <a:prstGeom prst="rect">
                      <a:avLst/>
                    </a:prstGeom>
                    <a:ln>
                      <a:noFill/>
                    </a:ln>
                    <a:extLst>
                      <a:ext uri="{53640926-AAD7-44D8-BBD7-CCE9431645EC}">
                        <a14:shadowObscured xmlns:a14="http://schemas.microsoft.com/office/drawing/2010/main"/>
                      </a:ext>
                    </a:extLst>
                  </pic:spPr>
                </pic:pic>
              </a:graphicData>
            </a:graphic>
          </wp:inline>
        </w:drawing>
      </w:r>
    </w:p>
    <w:p w14:paraId="50664C90" w14:textId="7DF0620E" w:rsidR="0035031E" w:rsidRPr="001F473C" w:rsidRDefault="0035031E" w:rsidP="00483C9A">
      <w:pPr>
        <w:suppressLineNumbers/>
        <w:spacing w:line="240" w:lineRule="auto"/>
        <w:rPr>
          <w:rFonts w:cs="Times New Roman"/>
        </w:rPr>
      </w:pPr>
      <w:r w:rsidRPr="001F473C">
        <w:rPr>
          <w:rFonts w:cs="Times New Roman"/>
          <w:b/>
          <w:bCs/>
        </w:rPr>
        <w:t xml:space="preserve">Figure </w:t>
      </w:r>
      <w:r w:rsidR="00007890" w:rsidRPr="001F473C">
        <w:rPr>
          <w:rFonts w:cs="Times New Roman"/>
          <w:b/>
          <w:bCs/>
        </w:rPr>
        <w:t>4</w:t>
      </w:r>
      <w:r w:rsidRPr="001F473C">
        <w:rPr>
          <w:rFonts w:cs="Times New Roman"/>
          <w:b/>
          <w:bCs/>
        </w:rPr>
        <w:t>.</w:t>
      </w:r>
      <w:r w:rsidRPr="001F473C">
        <w:rPr>
          <w:rFonts w:cs="Times New Roman"/>
        </w:rPr>
        <w:t xml:space="preserve"> Surface fuels across once- and thrice-burned simulated landscapes. X = 0 indicates the transition zone. </w:t>
      </w:r>
      <w:r w:rsidR="00B95F3E" w:rsidRPr="001F473C">
        <w:rPr>
          <w:rFonts w:cs="Times New Roman"/>
        </w:rPr>
        <w:t>Surface fuels are split into two classes:1) litter only, shown in tan, where leaves, lichen, moss, and organic material are present, but not understory vegetation; and 2) litter, herbs, and shrubs, shown in green, where herbs and woody shrubs are present on top of the existing litter layer.</w:t>
      </w:r>
      <w:r w:rsidRPr="001F473C">
        <w:rPr>
          <w:rFonts w:cs="Times New Roman"/>
        </w:rPr>
        <w:t xml:space="preserve"> </w:t>
      </w:r>
      <w:commentRangeEnd w:id="719"/>
      <w:r w:rsidR="00384D2A">
        <w:rPr>
          <w:rStyle w:val="CommentReference"/>
        </w:rPr>
        <w:commentReference w:id="719"/>
      </w:r>
    </w:p>
    <w:p w14:paraId="05F40BE5" w14:textId="77777777" w:rsidR="00512CF8" w:rsidRPr="001F473C" w:rsidRDefault="00512CF8" w:rsidP="00483C9A">
      <w:pPr>
        <w:suppressLineNumbers/>
        <w:spacing w:line="240" w:lineRule="auto"/>
        <w:rPr>
          <w:rFonts w:cs="Times New Roman"/>
        </w:rPr>
      </w:pPr>
    </w:p>
    <w:p w14:paraId="0000004A" w14:textId="29A198C6" w:rsidR="00FD1B39" w:rsidRPr="001F473C" w:rsidRDefault="00411E27" w:rsidP="00251D38">
      <w:pPr>
        <w:ind w:firstLine="720"/>
        <w:rPr>
          <w:rFonts w:cs="Times New Roman"/>
        </w:rPr>
      </w:pPr>
      <w:r w:rsidRPr="001F473C">
        <w:rPr>
          <w:rFonts w:cs="Times New Roman"/>
        </w:rPr>
        <w:t xml:space="preserve">Trees of all species displayed a non-random spatial distribution (Fig. </w:t>
      </w:r>
      <w:r w:rsidR="00007890" w:rsidRPr="001F473C">
        <w:rPr>
          <w:rFonts w:cs="Times New Roman"/>
        </w:rPr>
        <w:t>5)</w:t>
      </w:r>
      <w:r w:rsidRPr="001F473C">
        <w:rPr>
          <w:rFonts w:cs="Times New Roman"/>
        </w:rPr>
        <w:t>. While Eberhardt’s index for all species was above the 1.27 random pattern threshold, the spatial dispersion of species differ</w:t>
      </w:r>
      <w:r w:rsidR="004C6443" w:rsidRPr="001F473C">
        <w:rPr>
          <w:rFonts w:cs="Times New Roman"/>
        </w:rPr>
        <w:t xml:space="preserve">ed </w:t>
      </w:r>
      <w:r w:rsidRPr="001F473C">
        <w:rPr>
          <w:rFonts w:cs="Times New Roman"/>
        </w:rPr>
        <w:t>between once-burned and thrice-burned</w:t>
      </w:r>
      <w:ins w:id="720" w:author="Katherine Hayes" w:date="2024-07-04T13:32:00Z">
        <w:r w:rsidR="00D51FB4">
          <w:rPr>
            <w:rFonts w:cs="Times New Roman"/>
          </w:rPr>
          <w:t xml:space="preserve"> forests</w:t>
        </w:r>
      </w:ins>
      <w:del w:id="721" w:author="Katherine Hayes" w:date="2024-07-04T13:32:00Z">
        <w:r w:rsidRPr="001F473C" w:rsidDel="00D51FB4">
          <w:rPr>
            <w:rFonts w:cs="Times New Roman"/>
          </w:rPr>
          <w:delText xml:space="preserve"> plots</w:delText>
        </w:r>
      </w:del>
      <w:r w:rsidRPr="001F473C">
        <w:rPr>
          <w:rFonts w:cs="Times New Roman"/>
        </w:rPr>
        <w:t>.</w:t>
      </w:r>
      <w:r w:rsidR="00512CF8" w:rsidRPr="001F473C">
        <w:rPr>
          <w:rFonts w:cs="Times New Roman"/>
        </w:rPr>
        <w:t xml:space="preserve"> </w:t>
      </w:r>
      <w:r w:rsidR="00B95F3E" w:rsidRPr="001F473C">
        <w:rPr>
          <w:rFonts w:cs="Times New Roman"/>
        </w:rPr>
        <w:t xml:space="preserve">Variability among species was the greatest in the once- and thrice-burned </w:t>
      </w:r>
      <w:ins w:id="722" w:author="Katherine Hayes" w:date="2024-07-04T13:32:00Z">
        <w:r w:rsidR="00D51FB4">
          <w:rPr>
            <w:rFonts w:cs="Times New Roman"/>
          </w:rPr>
          <w:t>forests</w:t>
        </w:r>
      </w:ins>
      <w:del w:id="723" w:author="Katherine Hayes" w:date="2024-07-04T13:32:00Z">
        <w:r w:rsidR="00B95F3E" w:rsidRPr="001F473C" w:rsidDel="00D51FB4">
          <w:rPr>
            <w:rFonts w:cs="Times New Roman"/>
          </w:rPr>
          <w:delText>plots</w:delText>
        </w:r>
      </w:del>
      <w:r w:rsidR="00B95F3E" w:rsidRPr="001F473C">
        <w:rPr>
          <w:rFonts w:cs="Times New Roman"/>
        </w:rPr>
        <w:t>.</w:t>
      </w:r>
      <w:r w:rsidRPr="001F473C">
        <w:rPr>
          <w:rFonts w:cs="Times New Roman"/>
        </w:rPr>
        <w:t xml:space="preserve"> </w:t>
      </w:r>
      <w:ins w:id="724" w:author="Katherine Hayes" w:date="2024-07-04T13:32:00Z">
        <w:r w:rsidR="00D51FB4">
          <w:rPr>
            <w:rFonts w:cs="Times New Roman"/>
          </w:rPr>
          <w:t xml:space="preserve">Aspen </w:t>
        </w:r>
      </w:ins>
      <w:del w:id="725" w:author="Katherine Hayes" w:date="2024-07-04T13:32:00Z">
        <w:r w:rsidRPr="001F473C" w:rsidDel="00D51FB4">
          <w:rPr>
            <w:rFonts w:cs="Times New Roman"/>
          </w:rPr>
          <w:delText xml:space="preserve">Eberhardt’s index values for aspen </w:delText>
        </w:r>
      </w:del>
      <w:r w:rsidRPr="001F473C">
        <w:rPr>
          <w:rFonts w:cs="Times New Roman"/>
        </w:rPr>
        <w:t xml:space="preserve">in particular show the greatest change across burn history, increasing from </w:t>
      </w:r>
      <w:ins w:id="726" w:author="Katherine Hayes" w:date="2024-08-13T12:51:00Z">
        <w:r w:rsidR="00384D2A">
          <w:rPr>
            <w:rFonts w:cs="Times New Roman"/>
          </w:rPr>
          <w:t xml:space="preserve">an index value of </w:t>
        </w:r>
      </w:ins>
      <w:r w:rsidR="004263B1" w:rsidRPr="001F473C">
        <w:rPr>
          <w:rFonts w:cs="Times New Roman"/>
        </w:rPr>
        <w:t>1.37 to 1.71 to 2.69 after three fires</w:t>
      </w:r>
      <w:r w:rsidR="00512CF8" w:rsidRPr="001F473C">
        <w:rPr>
          <w:rFonts w:cs="Times New Roman"/>
        </w:rPr>
        <w:t>, indicating a more clumped spatial pattern</w:t>
      </w:r>
      <w:r w:rsidR="004263B1" w:rsidRPr="001F473C">
        <w:rPr>
          <w:rFonts w:cs="Times New Roman"/>
        </w:rPr>
        <w:t xml:space="preserve">. </w:t>
      </w:r>
      <w:r w:rsidRPr="001F473C">
        <w:rPr>
          <w:rFonts w:cs="Times New Roman"/>
          <w:noProof/>
        </w:rPr>
        <w:drawing>
          <wp:inline distT="0" distB="0" distL="0" distR="0" wp14:anchorId="28036C52" wp14:editId="7818C245">
            <wp:extent cx="3360949" cy="2568272"/>
            <wp:effectExtent l="0" t="0" r="5080" b="0"/>
            <wp:docPr id="7" name="Picture 7"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box and whisker chart&#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3368015" cy="2573672"/>
                    </a:xfrm>
                    <a:prstGeom prst="rect">
                      <a:avLst/>
                    </a:prstGeom>
                  </pic:spPr>
                </pic:pic>
              </a:graphicData>
            </a:graphic>
          </wp:inline>
        </w:drawing>
      </w:r>
    </w:p>
    <w:p w14:paraId="23DD615C" w14:textId="446758E6" w:rsidR="009F7412" w:rsidRPr="001F473C" w:rsidRDefault="00BB31E8" w:rsidP="00483C9A">
      <w:pPr>
        <w:suppressLineNumbers/>
        <w:spacing w:line="240" w:lineRule="auto"/>
        <w:rPr>
          <w:rFonts w:cs="Times New Roman"/>
        </w:rPr>
      </w:pPr>
      <w:r w:rsidRPr="001F473C">
        <w:rPr>
          <w:rFonts w:cs="Times New Roman"/>
          <w:b/>
          <w:bCs/>
        </w:rPr>
        <w:lastRenderedPageBreak/>
        <w:t xml:space="preserve">Figure </w:t>
      </w:r>
      <w:r w:rsidR="00007890" w:rsidRPr="001F473C">
        <w:rPr>
          <w:rFonts w:cs="Times New Roman"/>
          <w:b/>
          <w:bCs/>
        </w:rPr>
        <w:t>5</w:t>
      </w:r>
      <w:r w:rsidRPr="001F473C">
        <w:rPr>
          <w:rFonts w:cs="Times New Roman"/>
          <w:b/>
          <w:bCs/>
        </w:rPr>
        <w:t>.</w:t>
      </w:r>
      <w:r w:rsidRPr="001F473C">
        <w:rPr>
          <w:rFonts w:cs="Times New Roman"/>
        </w:rPr>
        <w:t xml:space="preserve"> </w:t>
      </w:r>
      <w:r w:rsidR="00B95F3E" w:rsidRPr="001F473C">
        <w:rPr>
          <w:rFonts w:cs="Times New Roman"/>
        </w:rPr>
        <w:t>Eberhardt’s index (a metric of dispersion based on random point-to-nearest-organism distances) across reburn history.</w:t>
      </w:r>
      <w:r w:rsidR="005760E6" w:rsidRPr="001F473C">
        <w:rPr>
          <w:rFonts w:cs="Times New Roman"/>
        </w:rPr>
        <w:t xml:space="preserve"> </w:t>
      </w:r>
      <w:r w:rsidR="00B95F3E" w:rsidRPr="001F473C">
        <w:rPr>
          <w:rFonts w:cs="Times New Roman"/>
        </w:rPr>
        <w:t>The expected value in a random</w:t>
      </w:r>
      <w:ins w:id="727" w:author="Katherine Hayes" w:date="2024-08-13T12:52:00Z">
        <w:r w:rsidR="00384D2A">
          <w:rPr>
            <w:rFonts w:cs="Times New Roman"/>
          </w:rPr>
          <w:t>ly-arranged</w:t>
        </w:r>
      </w:ins>
      <w:r w:rsidR="00B95F3E" w:rsidRPr="001F473C">
        <w:rPr>
          <w:rFonts w:cs="Times New Roman"/>
        </w:rPr>
        <w:t xml:space="preserve"> population is 1.27; values below </w:t>
      </w:r>
      <w:del w:id="728" w:author="Katherine Hayes" w:date="2024-08-13T12:52:00Z">
        <w:r w:rsidR="00B95F3E" w:rsidRPr="001F473C" w:rsidDel="00384D2A">
          <w:rPr>
            <w:rFonts w:cs="Times New Roman"/>
          </w:rPr>
          <w:delText xml:space="preserve">suggest </w:delText>
        </w:r>
      </w:del>
      <w:ins w:id="729" w:author="Katherine Hayes" w:date="2024-08-13T12:52:00Z">
        <w:r w:rsidR="00384D2A">
          <w:rPr>
            <w:rFonts w:cs="Times New Roman"/>
          </w:rPr>
          <w:t xml:space="preserve">indicate </w:t>
        </w:r>
      </w:ins>
      <w:r w:rsidR="00B95F3E" w:rsidRPr="001F473C">
        <w:rPr>
          <w:rFonts w:cs="Times New Roman"/>
        </w:rPr>
        <w:t xml:space="preserve">a regular </w:t>
      </w:r>
      <w:ins w:id="730" w:author="Katherine Hayes" w:date="2024-08-13T12:52:00Z">
        <w:r w:rsidR="00384D2A">
          <w:rPr>
            <w:rFonts w:cs="Times New Roman"/>
          </w:rPr>
          <w:t xml:space="preserve">spatial </w:t>
        </w:r>
      </w:ins>
      <w:r w:rsidR="00B95F3E" w:rsidRPr="001F473C">
        <w:rPr>
          <w:rFonts w:cs="Times New Roman"/>
        </w:rPr>
        <w:t xml:space="preserve">pattern and values above </w:t>
      </w:r>
      <w:ins w:id="731" w:author="Katherine Hayes" w:date="2024-08-13T12:52:00Z">
        <w:r w:rsidR="00384D2A">
          <w:rPr>
            <w:rFonts w:cs="Times New Roman"/>
          </w:rPr>
          <w:t xml:space="preserve">indicate a </w:t>
        </w:r>
      </w:ins>
      <w:del w:id="732" w:author="Katherine Hayes" w:date="2024-08-13T12:52:00Z">
        <w:r w:rsidR="00B95F3E" w:rsidRPr="001F473C" w:rsidDel="00384D2A">
          <w:rPr>
            <w:rFonts w:cs="Times New Roman"/>
          </w:rPr>
          <w:delText xml:space="preserve">suggest </w:delText>
        </w:r>
      </w:del>
      <w:r w:rsidR="00B95F3E" w:rsidRPr="001F473C">
        <w:rPr>
          <w:rFonts w:cs="Times New Roman"/>
        </w:rPr>
        <w:t>clump</w:t>
      </w:r>
      <w:ins w:id="733" w:author="Katherine Hayes" w:date="2024-08-13T12:52:00Z">
        <w:r w:rsidR="00384D2A">
          <w:rPr>
            <w:rFonts w:cs="Times New Roman"/>
          </w:rPr>
          <w:t>ed arrangement</w:t>
        </w:r>
      </w:ins>
      <w:del w:id="734" w:author="Katherine Hayes" w:date="2024-08-13T12:52:00Z">
        <w:r w:rsidR="00B95F3E" w:rsidRPr="001F473C" w:rsidDel="00384D2A">
          <w:rPr>
            <w:rFonts w:cs="Times New Roman"/>
          </w:rPr>
          <w:delText>ing</w:delText>
        </w:r>
      </w:del>
      <w:r w:rsidR="00B95F3E" w:rsidRPr="001F473C">
        <w:rPr>
          <w:rFonts w:cs="Times New Roman"/>
        </w:rPr>
        <w:t>.</w:t>
      </w:r>
      <w:r w:rsidR="005760E6" w:rsidRPr="001F473C">
        <w:rPr>
          <w:rFonts w:cs="Times New Roman"/>
        </w:rPr>
        <w:t xml:space="preserve"> </w:t>
      </w:r>
    </w:p>
    <w:p w14:paraId="2E331CAB" w14:textId="77777777" w:rsidR="00F451E2" w:rsidRPr="001F473C" w:rsidRDefault="00F451E2" w:rsidP="00483C9A">
      <w:pPr>
        <w:suppressLineNumbers/>
        <w:spacing w:line="240" w:lineRule="auto"/>
        <w:rPr>
          <w:rFonts w:cs="Times New Roman"/>
        </w:rPr>
      </w:pPr>
    </w:p>
    <w:p w14:paraId="6BD8A627" w14:textId="2E9904EB" w:rsidR="00CE6662" w:rsidRPr="00CA716D" w:rsidDel="00CA716D" w:rsidRDefault="00CA716D" w:rsidP="00384D2A">
      <w:pPr>
        <w:pStyle w:val="Heading3"/>
        <w:rPr>
          <w:del w:id="735" w:author="Katherine Hayes" w:date="2024-07-01T14:14:00Z"/>
        </w:rPr>
        <w:pPrChange w:id="736" w:author="Katherine Hayes" w:date="2024-08-13T12:48:00Z">
          <w:pPr/>
        </w:pPrChange>
      </w:pPr>
      <w:ins w:id="737" w:author="Katherine Hayes" w:date="2024-07-01T14:14:00Z">
        <w:r w:rsidRPr="004B3748">
          <w:t xml:space="preserve">3.2 </w:t>
        </w:r>
      </w:ins>
      <w:ins w:id="738" w:author="Katherine Hayes" w:date="2024-07-04T13:24:00Z">
        <w:r w:rsidR="00D457F6" w:rsidRPr="004B3748">
          <w:t>Do differences in fuel abundance and arrangement enable differences in wind flow or wind</w:t>
        </w:r>
      </w:ins>
      <w:ins w:id="739" w:author="Katherine Hayes" w:date="2024-08-13T12:52:00Z">
        <w:r w:rsidR="00384D2A">
          <w:t xml:space="preserve"> </w:t>
        </w:r>
      </w:ins>
      <w:ins w:id="740" w:author="Katherine Hayes" w:date="2024-07-04T13:24:00Z">
        <w:r w:rsidR="00D457F6" w:rsidRPr="004B3748">
          <w:t>speed during a potential fire event?</w:t>
        </w:r>
      </w:ins>
      <w:del w:id="741" w:author="Katherine Hayes" w:date="2024-07-01T14:14:00Z">
        <w:r w:rsidR="0072401A" w:rsidRPr="004B3748" w:rsidDel="00CA716D">
          <w:delText xml:space="preserve">3.3 </w:delText>
        </w:r>
        <w:r w:rsidR="0092718D" w:rsidRPr="004B3748" w:rsidDel="00CA716D">
          <w:delText xml:space="preserve">Modeled </w:delText>
        </w:r>
        <w:r w:rsidR="004C6443" w:rsidRPr="004B3748" w:rsidDel="00CA716D">
          <w:delText>F</w:delText>
        </w:r>
        <w:r w:rsidR="0092718D" w:rsidRPr="004B3748" w:rsidDel="00CA716D">
          <w:delText xml:space="preserve">ire </w:delText>
        </w:r>
        <w:r w:rsidR="004C6443" w:rsidRPr="004B3748" w:rsidDel="00CA716D">
          <w:delText>B</w:delText>
        </w:r>
        <w:r w:rsidR="0092718D" w:rsidRPr="004B3748" w:rsidDel="00CA716D">
          <w:delText>ehavior</w:delText>
        </w:r>
      </w:del>
    </w:p>
    <w:p w14:paraId="5935D00E" w14:textId="77777777" w:rsidR="00CA716D" w:rsidRPr="001F473C" w:rsidRDefault="00CA716D" w:rsidP="00384D2A">
      <w:pPr>
        <w:pStyle w:val="Heading3"/>
        <w:rPr>
          <w:ins w:id="742" w:author="Katherine Hayes" w:date="2024-07-01T14:14:00Z"/>
        </w:rPr>
      </w:pPr>
    </w:p>
    <w:p w14:paraId="2AD75979" w14:textId="77777777" w:rsidR="00D457F6" w:rsidRDefault="00D457F6">
      <w:pPr>
        <w:pStyle w:val="Heading4"/>
        <w:rPr>
          <w:ins w:id="743" w:author="Katherine Hayes" w:date="2024-07-04T13:22:00Z"/>
        </w:rPr>
        <w:pPrChange w:id="744" w:author="Katherine Hayes" w:date="2024-07-04T13:22:00Z">
          <w:pPr/>
        </w:pPrChange>
      </w:pPr>
      <w:ins w:id="745" w:author="Katherine Hayes" w:date="2024-07-04T13:22:00Z">
        <w:r>
          <w:t>3.2.1 Wind Flow</w:t>
        </w:r>
      </w:ins>
    </w:p>
    <w:p w14:paraId="1B49CC96" w14:textId="13D362BF" w:rsidR="00D6317A" w:rsidRDefault="00B95F3E" w:rsidP="005C3CB8">
      <w:pPr>
        <w:ind w:firstLine="720"/>
        <w:rPr>
          <w:ins w:id="746" w:author="Katherine Hayes" w:date="2024-07-04T14:17:00Z"/>
          <w:rFonts w:cs="Times New Roman"/>
        </w:rPr>
      </w:pPr>
      <w:r w:rsidRPr="001F473C">
        <w:rPr>
          <w:rFonts w:cs="Times New Roman"/>
        </w:rPr>
        <w:t>Simulations show</w:t>
      </w:r>
      <w:ins w:id="747" w:author="Katherine Hayes" w:date="2024-08-13T12:52:00Z">
        <w:r w:rsidR="00384D2A">
          <w:rPr>
            <w:rFonts w:cs="Times New Roman"/>
          </w:rPr>
          <w:t>ed</w:t>
        </w:r>
      </w:ins>
      <w:r w:rsidRPr="001F473C">
        <w:rPr>
          <w:rFonts w:cs="Times New Roman"/>
        </w:rPr>
        <w:t xml:space="preserve"> a typical forest canopy flow upwind of the transition point (x = 0) consisting of a turbulent field with sweeps and jet formation acting as the primary mechanism for upward and downwards air movement</w:t>
      </w:r>
      <w:r w:rsidR="00226D36" w:rsidRPr="001F473C">
        <w:rPr>
          <w:rFonts w:cs="Times New Roman"/>
        </w:rPr>
        <w:t>.</w:t>
      </w:r>
      <w:r w:rsidR="00BB7DAF" w:rsidRPr="001F473C">
        <w:rPr>
          <w:rFonts w:cs="Times New Roman"/>
        </w:rPr>
        <w:t xml:space="preserve"> </w:t>
      </w:r>
      <w:r w:rsidRPr="001F473C">
        <w:rPr>
          <w:rFonts w:cs="Times New Roman"/>
        </w:rPr>
        <w:t xml:space="preserve">As the flow approaches the transition point, there </w:t>
      </w:r>
      <w:ins w:id="748" w:author="Katherine Hayes" w:date="2024-08-13T12:53:00Z">
        <w:r w:rsidR="00384D2A">
          <w:rPr>
            <w:rFonts w:cs="Times New Roman"/>
          </w:rPr>
          <w:t>wa</w:t>
        </w:r>
      </w:ins>
      <w:del w:id="749" w:author="Katherine Hayes" w:date="2024-08-13T12:53:00Z">
        <w:r w:rsidRPr="001F473C" w:rsidDel="00384D2A">
          <w:rPr>
            <w:rFonts w:cs="Times New Roman"/>
          </w:rPr>
          <w:delText>i</w:delText>
        </w:r>
      </w:del>
      <w:r w:rsidRPr="001F473C">
        <w:rPr>
          <w:rFonts w:cs="Times New Roman"/>
        </w:rPr>
        <w:t xml:space="preserve">s a reversal of the canopy flow direction associated with the detachment of the above canopy flow and void in pressure on the upwind edge of the </w:t>
      </w:r>
      <w:del w:id="750" w:author="Katherine Hayes" w:date="2024-07-04T14:18:00Z">
        <w:r w:rsidRPr="001F473C" w:rsidDel="00D6317A">
          <w:rPr>
            <w:rFonts w:cs="Times New Roman"/>
          </w:rPr>
          <w:delText>mature black spruce</w:delText>
        </w:r>
      </w:del>
      <w:ins w:id="751" w:author="Katherine Hayes" w:date="2024-07-04T14:18:00Z">
        <w:r w:rsidR="00D6317A">
          <w:rPr>
            <w:rFonts w:cs="Times New Roman"/>
          </w:rPr>
          <w:t>unburned forest</w:t>
        </w:r>
      </w:ins>
      <w:r w:rsidRPr="001F473C">
        <w:rPr>
          <w:rFonts w:cs="Times New Roman"/>
        </w:rPr>
        <w:t xml:space="preserve"> canopy.</w:t>
      </w:r>
      <w:r w:rsidR="00BB7DAF" w:rsidRPr="001F473C">
        <w:rPr>
          <w:rFonts w:cs="Times New Roman"/>
        </w:rPr>
        <w:t xml:space="preserve"> </w:t>
      </w:r>
      <w:r w:rsidR="002C7E01" w:rsidRPr="001F473C">
        <w:rPr>
          <w:rFonts w:cs="Times New Roman"/>
        </w:rPr>
        <w:t>After 50–100 m, the flow above the canopy flow reattache</w:t>
      </w:r>
      <w:ins w:id="752" w:author="Katherine Hayes" w:date="2024-08-13T12:52:00Z">
        <w:r w:rsidR="00384D2A">
          <w:rPr>
            <w:rFonts w:cs="Times New Roman"/>
          </w:rPr>
          <w:t>d</w:t>
        </w:r>
      </w:ins>
      <w:del w:id="753" w:author="Katherine Hayes" w:date="2024-08-13T12:52:00Z">
        <w:r w:rsidR="002C7E01" w:rsidRPr="001F473C" w:rsidDel="00384D2A">
          <w:rPr>
            <w:rFonts w:cs="Times New Roman"/>
          </w:rPr>
          <w:delText>s</w:delText>
        </w:r>
      </w:del>
      <w:r w:rsidR="002C7E01" w:rsidRPr="001F473C">
        <w:rPr>
          <w:rFonts w:cs="Times New Roman"/>
        </w:rPr>
        <w:t>, resulting in a significant increase in</w:t>
      </w:r>
      <w:del w:id="754" w:author="Katherine Hayes" w:date="2024-07-04T14:19:00Z">
        <w:r w:rsidR="002C7E01" w:rsidRPr="001F473C" w:rsidDel="00D6317A">
          <w:rPr>
            <w:rFonts w:cs="Times New Roman"/>
          </w:rPr>
          <w:delText xml:space="preserve"> the</w:delText>
        </w:r>
      </w:del>
      <w:r w:rsidR="002C7E01" w:rsidRPr="001F473C">
        <w:rPr>
          <w:rFonts w:cs="Times New Roman"/>
        </w:rPr>
        <w:t xml:space="preserve"> wind </w:t>
      </w:r>
      <w:del w:id="755" w:author="Katherine Hayes" w:date="2024-07-04T14:19:00Z">
        <w:r w:rsidR="002C7E01" w:rsidRPr="001F473C" w:rsidDel="00D6317A">
          <w:rPr>
            <w:rFonts w:cs="Times New Roman"/>
          </w:rPr>
          <w:delText xml:space="preserve">velocity </w:delText>
        </w:r>
      </w:del>
      <w:ins w:id="756" w:author="Katherine Hayes" w:date="2024-07-04T14:19:00Z">
        <w:r w:rsidR="00D6317A">
          <w:rPr>
            <w:rFonts w:cs="Times New Roman"/>
          </w:rPr>
          <w:t>speed</w:t>
        </w:r>
        <w:r w:rsidR="00D6317A" w:rsidRPr="001F473C">
          <w:rPr>
            <w:rFonts w:cs="Times New Roman"/>
          </w:rPr>
          <w:t xml:space="preserve"> </w:t>
        </w:r>
      </w:ins>
      <w:r w:rsidR="002C7E01" w:rsidRPr="001F473C">
        <w:rPr>
          <w:rFonts w:cs="Times New Roman"/>
        </w:rPr>
        <w:t xml:space="preserve">(Fig </w:t>
      </w:r>
      <w:ins w:id="757" w:author="Katherine Hayes" w:date="2024-07-04T14:17:00Z">
        <w:r w:rsidR="00D6317A">
          <w:rPr>
            <w:rFonts w:cs="Times New Roman"/>
          </w:rPr>
          <w:t>7</w:t>
        </w:r>
      </w:ins>
      <w:del w:id="758" w:author="Katherine Hayes" w:date="2024-07-04T14:17:00Z">
        <w:r w:rsidR="002C7E01" w:rsidRPr="001F473C" w:rsidDel="00D6317A">
          <w:rPr>
            <w:rFonts w:cs="Times New Roman"/>
          </w:rPr>
          <w:delText>8</w:delText>
        </w:r>
      </w:del>
      <w:r w:rsidR="002C7E01" w:rsidRPr="001F473C">
        <w:rPr>
          <w:rFonts w:cs="Times New Roman"/>
        </w:rPr>
        <w:t>).</w:t>
      </w:r>
      <w:r w:rsidR="00BB7DAF" w:rsidRPr="001F473C">
        <w:rPr>
          <w:rFonts w:cs="Times New Roman"/>
        </w:rPr>
        <w:t xml:space="preserve"> </w:t>
      </w:r>
    </w:p>
    <w:p w14:paraId="73D89BF1" w14:textId="1A6819B5" w:rsidR="00D6317A" w:rsidRPr="00D6317A" w:rsidRDefault="00D6317A">
      <w:pPr>
        <w:pStyle w:val="Heading4"/>
        <w:rPr>
          <w:ins w:id="759" w:author="Katherine Hayes" w:date="2024-07-04T14:18:00Z"/>
          <w:rPrChange w:id="760" w:author="Katherine Hayes" w:date="2024-07-04T14:18:00Z">
            <w:rPr>
              <w:ins w:id="761" w:author="Katherine Hayes" w:date="2024-07-04T14:18:00Z"/>
              <w:rFonts w:cs="Times New Roman"/>
              <w:highlight w:val="yellow"/>
            </w:rPr>
          </w:rPrChange>
        </w:rPr>
        <w:pPrChange w:id="762" w:author="Katherine Hayes" w:date="2024-07-04T14:18:00Z">
          <w:pPr>
            <w:ind w:firstLine="720"/>
          </w:pPr>
        </w:pPrChange>
      </w:pPr>
      <w:ins w:id="763" w:author="Katherine Hayes" w:date="2024-07-04T14:18:00Z">
        <w:r>
          <w:t>3.2.2 Wind Speed</w:t>
        </w:r>
      </w:ins>
    </w:p>
    <w:p w14:paraId="30F50CFE" w14:textId="3A7D4C08" w:rsidR="00300169" w:rsidRDefault="002C7E01">
      <w:pPr>
        <w:ind w:firstLine="720"/>
        <w:rPr>
          <w:ins w:id="764" w:author="Katherine Hayes" w:date="2024-07-04T13:22:00Z"/>
          <w:rFonts w:cs="Times New Roman"/>
        </w:rPr>
        <w:pPrChange w:id="765" w:author="Katherine Hayes" w:date="2024-07-04T13:29:00Z">
          <w:pPr/>
        </w:pPrChange>
      </w:pPr>
      <w:r w:rsidRPr="00EA2C0F">
        <w:rPr>
          <w:rFonts w:cs="Times New Roman"/>
          <w:highlight w:val="yellow"/>
          <w:rPrChange w:id="766" w:author="Katherine Hayes" w:date="2024-07-04T11:09:00Z">
            <w:rPr>
              <w:rFonts w:cs="Times New Roman"/>
            </w:rPr>
          </w:rPrChange>
        </w:rPr>
        <w:t>Wind speeds were slightly higher in mean fuel scenarios than in high fuel scenarios, regardless of the burn history.</w:t>
      </w:r>
      <w:r w:rsidR="00300169" w:rsidRPr="001F473C">
        <w:rPr>
          <w:rFonts w:cs="Times New Roman"/>
        </w:rPr>
        <w:t xml:space="preserve"> </w:t>
      </w:r>
      <w:r w:rsidR="00300169" w:rsidRPr="00EA2C0F">
        <w:rPr>
          <w:rFonts w:cs="Times New Roman"/>
          <w:highlight w:val="yellow"/>
          <w:rPrChange w:id="767" w:author="Katherine Hayes" w:date="2024-07-04T11:09:00Z">
            <w:rPr>
              <w:rFonts w:cs="Times New Roman"/>
            </w:rPr>
          </w:rPrChange>
        </w:rPr>
        <w:t xml:space="preserve">The primary difference between burn scenarios </w:t>
      </w:r>
      <w:ins w:id="768" w:author="Katherine Hayes" w:date="2024-08-13T12:53:00Z">
        <w:r w:rsidR="00384D2A">
          <w:rPr>
            <w:rFonts w:cs="Times New Roman"/>
            <w:highlight w:val="yellow"/>
          </w:rPr>
          <w:t>a</w:t>
        </w:r>
      </w:ins>
      <w:del w:id="769" w:author="Katherine Hayes" w:date="2024-08-13T12:53:00Z">
        <w:r w:rsidR="00300169" w:rsidRPr="00EA2C0F" w:rsidDel="00384D2A">
          <w:rPr>
            <w:rFonts w:cs="Times New Roman"/>
            <w:highlight w:val="yellow"/>
            <w:rPrChange w:id="770" w:author="Katherine Hayes" w:date="2024-07-04T11:09:00Z">
              <w:rPr>
                <w:rFonts w:cs="Times New Roman"/>
              </w:rPr>
            </w:rPrChange>
          </w:rPr>
          <w:delText>i</w:delText>
        </w:r>
      </w:del>
      <w:r w:rsidR="00300169" w:rsidRPr="00EA2C0F">
        <w:rPr>
          <w:rFonts w:cs="Times New Roman"/>
          <w:highlight w:val="yellow"/>
          <w:rPrChange w:id="771" w:author="Katherine Hayes" w:date="2024-07-04T11:09:00Z">
            <w:rPr>
              <w:rFonts w:cs="Times New Roman"/>
            </w:rPr>
          </w:rPrChange>
        </w:rPr>
        <w:t xml:space="preserve">s the slightly faster wind speeds present towards the edge of the once-burned simulated landscape (x = 100 to 200, wind speeds reach 6 m/s, Fig. </w:t>
      </w:r>
      <w:r w:rsidRPr="00EA2C0F">
        <w:rPr>
          <w:rFonts w:cs="Times New Roman"/>
          <w:highlight w:val="yellow"/>
          <w:rPrChange w:id="772" w:author="Katherine Hayes" w:date="2024-07-04T11:09:00Z">
            <w:rPr>
              <w:rFonts w:cs="Times New Roman"/>
            </w:rPr>
          </w:rPrChange>
        </w:rPr>
        <w:t>6A) compared to the thrice-burned landscape (in the same region, wind speeds reach 4 m/s; Fig.</w:t>
      </w:r>
      <w:r w:rsidR="00300169" w:rsidRPr="00EA2C0F">
        <w:rPr>
          <w:rFonts w:cs="Times New Roman"/>
          <w:highlight w:val="yellow"/>
          <w:rPrChange w:id="773" w:author="Katherine Hayes" w:date="2024-07-04T11:09:00Z">
            <w:rPr>
              <w:rFonts w:cs="Times New Roman"/>
            </w:rPr>
          </w:rPrChange>
        </w:rPr>
        <w:t xml:space="preserve"> 6B).</w:t>
      </w:r>
    </w:p>
    <w:p w14:paraId="18EE140D" w14:textId="3BF5D699" w:rsidR="00D457F6" w:rsidRPr="001F473C" w:rsidDel="00D457F6" w:rsidRDefault="00D457F6">
      <w:pPr>
        <w:pStyle w:val="Heading4"/>
        <w:rPr>
          <w:del w:id="774" w:author="Katherine Hayes" w:date="2024-07-04T13:22:00Z"/>
        </w:rPr>
        <w:pPrChange w:id="775" w:author="Katherine Hayes" w:date="2024-07-04T13:22:00Z">
          <w:pPr>
            <w:ind w:firstLine="720"/>
          </w:pPr>
        </w:pPrChange>
      </w:pPr>
    </w:p>
    <w:p w14:paraId="35FC73E2" w14:textId="19AE3F17" w:rsidR="00300169" w:rsidRPr="001F473C" w:rsidRDefault="00300169" w:rsidP="00300169">
      <w:pPr>
        <w:suppressLineNumbers/>
        <w:rPr>
          <w:rFonts w:cs="Times New Roman"/>
        </w:rPr>
      </w:pPr>
      <w:del w:id="776" w:author="Katherine Hayes" w:date="2024-06-28T11:51:00Z">
        <w:r w:rsidRPr="001F473C" w:rsidDel="004573BB">
          <w:rPr>
            <w:rFonts w:cs="Times New Roman"/>
            <w:noProof/>
          </w:rPr>
          <w:drawing>
            <wp:inline distT="0" distB="0" distL="0" distR="0" wp14:anchorId="79D2C7D8" wp14:editId="30355DF5">
              <wp:extent cx="5825515" cy="3883677"/>
              <wp:effectExtent l="0" t="0" r="381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18">
                        <a:extLst>
                          <a:ext uri="{28A0092B-C50C-407E-A947-70E740481C1C}">
                            <a14:useLocalDpi xmlns:a14="http://schemas.microsoft.com/office/drawing/2010/main" val="0"/>
                          </a:ext>
                        </a:extLst>
                      </a:blip>
                      <a:stretch>
                        <a:fillRect/>
                      </a:stretch>
                    </pic:blipFill>
                    <pic:spPr>
                      <a:xfrm>
                        <a:off x="0" y="0"/>
                        <a:ext cx="5855319" cy="3903546"/>
                      </a:xfrm>
                      <a:prstGeom prst="rect">
                        <a:avLst/>
                      </a:prstGeom>
                    </pic:spPr>
                  </pic:pic>
                </a:graphicData>
              </a:graphic>
            </wp:inline>
          </w:drawing>
        </w:r>
      </w:del>
      <w:ins w:id="777" w:author="Katherine Hayes" w:date="2024-06-28T11:51:00Z">
        <w:r w:rsidR="004573BB">
          <w:rPr>
            <w:rFonts w:cs="Times New Roman"/>
            <w:noProof/>
          </w:rPr>
          <w:drawing>
            <wp:inline distT="0" distB="0" distL="0" distR="0" wp14:anchorId="4CB714D2" wp14:editId="35950242">
              <wp:extent cx="5943600" cy="3611880"/>
              <wp:effectExtent l="0" t="0" r="0" b="0"/>
              <wp:docPr id="1288472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472449" name="Picture 1288472449"/>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611880"/>
                      </a:xfrm>
                      <a:prstGeom prst="rect">
                        <a:avLst/>
                      </a:prstGeom>
                    </pic:spPr>
                  </pic:pic>
                </a:graphicData>
              </a:graphic>
            </wp:inline>
          </w:drawing>
        </w:r>
      </w:ins>
    </w:p>
    <w:p w14:paraId="0C72FF74" w14:textId="214B3DFF" w:rsidR="00300169" w:rsidRPr="001F473C" w:rsidRDefault="00300169" w:rsidP="00483C9A">
      <w:pPr>
        <w:suppressLineNumbers/>
        <w:spacing w:line="240" w:lineRule="auto"/>
        <w:rPr>
          <w:rFonts w:cs="Times New Roman"/>
        </w:rPr>
      </w:pPr>
      <w:commentRangeStart w:id="778"/>
      <w:r w:rsidRPr="001F473C">
        <w:rPr>
          <w:rFonts w:cs="Times New Roman"/>
          <w:b/>
          <w:bCs/>
        </w:rPr>
        <w:t>Figure 6.</w:t>
      </w:r>
      <w:r w:rsidRPr="001F473C">
        <w:rPr>
          <w:rFonts w:cs="Times New Roman"/>
        </w:rPr>
        <w:t xml:space="preserve"> </w:t>
      </w:r>
      <w:commentRangeEnd w:id="778"/>
      <w:r w:rsidR="00E17FE1">
        <w:rPr>
          <w:rStyle w:val="CommentReference"/>
        </w:rPr>
        <w:commentReference w:id="778"/>
      </w:r>
      <w:r w:rsidRPr="001F473C">
        <w:rPr>
          <w:rFonts w:cs="Times New Roman"/>
        </w:rPr>
        <w:t xml:space="preserve">Wind </w:t>
      </w:r>
      <w:ins w:id="779" w:author="Katherine Hayes" w:date="2024-07-04T13:22:00Z">
        <w:r w:rsidR="00D457F6">
          <w:rPr>
            <w:rFonts w:cs="Times New Roman"/>
          </w:rPr>
          <w:t xml:space="preserve">flow </w:t>
        </w:r>
      </w:ins>
      <w:del w:id="780" w:author="Katherine Hayes" w:date="2024-07-04T13:22:00Z">
        <w:r w:rsidRPr="001F473C" w:rsidDel="00D457F6">
          <w:rPr>
            <w:rFonts w:cs="Times New Roman"/>
          </w:rPr>
          <w:delText xml:space="preserve">speed </w:delText>
        </w:r>
      </w:del>
      <w:r w:rsidRPr="001F473C">
        <w:rPr>
          <w:rFonts w:cs="Times New Roman"/>
        </w:rPr>
        <w:t xml:space="preserve">across scenario landscapes (in meters per seconds). X = -100 to 0 is the mature unburned simulated landscape, X = 0 is the start of the transition point, and X = 0 to 200 is the reburned simulated landscape. A) Wind </w:t>
      </w:r>
      <w:del w:id="781" w:author="Katherine Hayes" w:date="2024-07-04T14:19:00Z">
        <w:r w:rsidRPr="001F473C" w:rsidDel="00D6317A">
          <w:rPr>
            <w:rFonts w:cs="Times New Roman"/>
          </w:rPr>
          <w:delText xml:space="preserve">speed </w:delText>
        </w:r>
      </w:del>
      <w:ins w:id="782" w:author="Katherine Hayes" w:date="2024-07-04T14:19:00Z">
        <w:r w:rsidR="00D6317A">
          <w:rPr>
            <w:rFonts w:cs="Times New Roman"/>
          </w:rPr>
          <w:t>flow</w:t>
        </w:r>
        <w:r w:rsidR="00D6317A" w:rsidRPr="001F473C">
          <w:rPr>
            <w:rFonts w:cs="Times New Roman"/>
          </w:rPr>
          <w:t xml:space="preserve"> </w:t>
        </w:r>
      </w:ins>
      <w:r w:rsidRPr="001F473C">
        <w:rPr>
          <w:rFonts w:cs="Times New Roman"/>
        </w:rPr>
        <w:t xml:space="preserve">across all scenarios of once-burned simulated landscapes. </w:t>
      </w:r>
      <w:r w:rsidR="002C7E01" w:rsidRPr="001F473C">
        <w:rPr>
          <w:rFonts w:cs="Times New Roman"/>
        </w:rPr>
        <w:t xml:space="preserve">B) Wind </w:t>
      </w:r>
      <w:del w:id="783" w:author="Katherine Hayes" w:date="2024-07-04T14:19:00Z">
        <w:r w:rsidR="002C7E01" w:rsidRPr="001F473C" w:rsidDel="00D6317A">
          <w:rPr>
            <w:rFonts w:cs="Times New Roman"/>
          </w:rPr>
          <w:delText xml:space="preserve">speed </w:delText>
        </w:r>
      </w:del>
      <w:ins w:id="784" w:author="Katherine Hayes" w:date="2024-07-04T14:19:00Z">
        <w:r w:rsidR="00D6317A">
          <w:rPr>
            <w:rFonts w:cs="Times New Roman"/>
          </w:rPr>
          <w:t>flow</w:t>
        </w:r>
        <w:r w:rsidR="00D6317A" w:rsidRPr="001F473C">
          <w:rPr>
            <w:rFonts w:cs="Times New Roman"/>
          </w:rPr>
          <w:t xml:space="preserve"> </w:t>
        </w:r>
      </w:ins>
      <w:r w:rsidR="002C7E01" w:rsidRPr="001F473C">
        <w:rPr>
          <w:rFonts w:cs="Times New Roman"/>
        </w:rPr>
        <w:t>across all scenarios of simulated thrice-burned landscapes.</w:t>
      </w:r>
    </w:p>
    <w:p w14:paraId="2F54E9C7" w14:textId="77777777" w:rsidR="004A7F0C" w:rsidRPr="001F473C" w:rsidRDefault="004A7F0C" w:rsidP="00483C9A">
      <w:pPr>
        <w:suppressLineNumbers/>
        <w:spacing w:line="240" w:lineRule="auto"/>
        <w:rPr>
          <w:rFonts w:cs="Times New Roman"/>
        </w:rPr>
      </w:pPr>
    </w:p>
    <w:p w14:paraId="39B412AF" w14:textId="77777777" w:rsidR="00D457F6" w:rsidRPr="001F473C" w:rsidRDefault="00D457F6" w:rsidP="00D457F6">
      <w:pPr>
        <w:suppressLineNumbers/>
        <w:rPr>
          <w:moveTo w:id="785" w:author="Katherine Hayes" w:date="2024-07-04T13:23:00Z"/>
          <w:rFonts w:cs="Times New Roman"/>
        </w:rPr>
      </w:pPr>
      <w:moveToRangeStart w:id="786" w:author="Katherine Hayes" w:date="2024-07-04T13:23:00Z" w:name="move170991829"/>
      <w:moveTo w:id="787" w:author="Katherine Hayes" w:date="2024-07-04T13:23:00Z">
        <w:r w:rsidRPr="001F473C">
          <w:rPr>
            <w:rFonts w:cs="Times New Roman"/>
            <w:noProof/>
          </w:rPr>
          <w:lastRenderedPageBreak/>
          <w:drawing>
            <wp:inline distT="0" distB="0" distL="0" distR="0" wp14:anchorId="72A19F1E" wp14:editId="3D6232BE">
              <wp:extent cx="5212080" cy="3474720"/>
              <wp:effectExtent l="0" t="0" r="0" b="5080"/>
              <wp:docPr id="690590701" name="Picture 69059070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 line chart&#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234426" cy="3489617"/>
                      </a:xfrm>
                      <a:prstGeom prst="rect">
                        <a:avLst/>
                      </a:prstGeom>
                    </pic:spPr>
                  </pic:pic>
                </a:graphicData>
              </a:graphic>
            </wp:inline>
          </w:drawing>
        </w:r>
      </w:moveTo>
    </w:p>
    <w:p w14:paraId="4C3D9C4A" w14:textId="57647CC1" w:rsidR="00D457F6" w:rsidRPr="001F473C" w:rsidDel="004B3748" w:rsidRDefault="00D457F6" w:rsidP="00D457F6">
      <w:pPr>
        <w:suppressLineNumbers/>
        <w:spacing w:line="240" w:lineRule="auto"/>
        <w:rPr>
          <w:del w:id="788" w:author="Katherine Hayes" w:date="2024-07-04T14:08:00Z"/>
          <w:moveTo w:id="789" w:author="Katherine Hayes" w:date="2024-07-04T13:23:00Z"/>
          <w:rFonts w:cs="Times New Roman"/>
        </w:rPr>
      </w:pPr>
      <w:commentRangeStart w:id="790"/>
      <w:moveTo w:id="791" w:author="Katherine Hayes" w:date="2024-07-04T13:23:00Z">
        <w:r w:rsidRPr="001F473C">
          <w:rPr>
            <w:rFonts w:cs="Times New Roman"/>
            <w:b/>
            <w:bCs/>
          </w:rPr>
          <w:t>Figure 8</w:t>
        </w:r>
        <w:r w:rsidRPr="001F473C">
          <w:rPr>
            <w:rFonts w:cs="Times New Roman"/>
          </w:rPr>
          <w:t xml:space="preserve">. Wind speed (in meters per second) averaged across the y-axis of </w:t>
        </w:r>
        <w:del w:id="792" w:author="Katherine Hayes" w:date="2024-07-04T14:19:00Z">
          <w:r w:rsidRPr="001F473C" w:rsidDel="00D6317A">
            <w:rPr>
              <w:rFonts w:cs="Times New Roman"/>
            </w:rPr>
            <w:delText>landscape scenarios</w:delText>
          </w:r>
        </w:del>
      </w:moveTo>
      <w:ins w:id="793" w:author="Katherine Hayes" w:date="2024-07-04T14:19:00Z">
        <w:r w:rsidR="00D6317A">
          <w:rPr>
            <w:rFonts w:cs="Times New Roman"/>
          </w:rPr>
          <w:t>model scenarios</w:t>
        </w:r>
      </w:ins>
      <w:moveTo w:id="794" w:author="Katherine Hayes" w:date="2024-07-04T13:23:00Z">
        <w:r w:rsidRPr="001F473C">
          <w:rPr>
            <w:rFonts w:cs="Times New Roman"/>
          </w:rPr>
          <w:t>. “</w:t>
        </w:r>
      </w:moveTo>
      <w:ins w:id="795" w:author="Katherine Hayes" w:date="2024-07-04T13:32:00Z">
        <w:r w:rsidR="00D51FB4">
          <w:rPr>
            <w:rFonts w:cs="Times New Roman"/>
          </w:rPr>
          <w:t>Ex</w:t>
        </w:r>
      </w:ins>
      <w:moveTo w:id="796" w:author="Katherine Hayes" w:date="2024-07-04T13:23:00Z">
        <w:del w:id="797" w:author="Katherine Hayes" w:date="2024-07-04T13:32:00Z">
          <w:r w:rsidRPr="001F473C" w:rsidDel="00D51FB4">
            <w:rPr>
              <w:rFonts w:cs="Times New Roman"/>
            </w:rPr>
            <w:delText>Hi</w:delText>
          </w:r>
        </w:del>
        <w:r w:rsidRPr="001F473C">
          <w:rPr>
            <w:rFonts w:cs="Times New Roman"/>
          </w:rPr>
          <w:t xml:space="preserve"> </w:t>
        </w:r>
        <w:proofErr w:type="spellStart"/>
        <w:r w:rsidRPr="001F473C">
          <w:rPr>
            <w:rFonts w:cs="Times New Roman"/>
          </w:rPr>
          <w:t>Wx</w:t>
        </w:r>
        <w:proofErr w:type="spellEnd"/>
        <w:r w:rsidRPr="001F473C">
          <w:rPr>
            <w:rFonts w:cs="Times New Roman"/>
          </w:rPr>
          <w:t xml:space="preserve">” stands for the extreme </w:t>
        </w:r>
      </w:moveTo>
      <w:ins w:id="798" w:author="Katherine Hayes" w:date="2024-07-04T13:32:00Z">
        <w:r w:rsidR="00D51FB4">
          <w:rPr>
            <w:rFonts w:cs="Times New Roman"/>
          </w:rPr>
          <w:t xml:space="preserve">fire </w:t>
        </w:r>
      </w:ins>
      <w:moveTo w:id="799" w:author="Katherine Hayes" w:date="2024-07-04T13:23:00Z">
        <w:r w:rsidRPr="001F473C">
          <w:rPr>
            <w:rFonts w:cs="Times New Roman"/>
          </w:rPr>
          <w:t>weather condition</w:t>
        </w:r>
      </w:moveTo>
      <w:ins w:id="800" w:author="Katherine Hayes" w:date="2024-07-04T13:32:00Z">
        <w:r w:rsidR="00D51FB4">
          <w:rPr>
            <w:rFonts w:cs="Times New Roman"/>
          </w:rPr>
          <w:t xml:space="preserve"> scenario </w:t>
        </w:r>
      </w:ins>
      <w:moveTo w:id="801" w:author="Katherine Hayes" w:date="2024-07-04T13:23:00Z">
        <w:del w:id="802" w:author="Katherine Hayes" w:date="2024-07-04T13:32:00Z">
          <w:r w:rsidRPr="001F473C" w:rsidDel="00D51FB4">
            <w:rPr>
              <w:rFonts w:cs="Times New Roman"/>
            </w:rPr>
            <w:delText xml:space="preserve">s </w:delText>
          </w:r>
        </w:del>
        <w:r w:rsidRPr="001F473C">
          <w:rPr>
            <w:rFonts w:cs="Times New Roman"/>
          </w:rPr>
          <w:t xml:space="preserve">and “Mod. </w:t>
        </w:r>
        <w:proofErr w:type="spellStart"/>
        <w:r w:rsidRPr="001F473C">
          <w:rPr>
            <w:rFonts w:cs="Times New Roman"/>
          </w:rPr>
          <w:t>Wx</w:t>
        </w:r>
        <w:proofErr w:type="spellEnd"/>
        <w:r w:rsidRPr="001F473C">
          <w:rPr>
            <w:rFonts w:cs="Times New Roman"/>
          </w:rPr>
          <w:t>” for the moderate scenario</w:t>
        </w:r>
        <w:del w:id="803" w:author="Katherine Hayes" w:date="2024-07-04T13:33:00Z">
          <w:r w:rsidRPr="001F473C" w:rsidDel="00D51FB4">
            <w:rPr>
              <w:rFonts w:cs="Times New Roman"/>
            </w:rPr>
            <w:delText xml:space="preserve"> of fire weather conditions</w:delText>
          </w:r>
        </w:del>
        <w:r w:rsidRPr="001F473C">
          <w:rPr>
            <w:rFonts w:cs="Times New Roman"/>
          </w:rPr>
          <w:t>. A) Windspeed across all scenarios of once-burned simulated landscapes. B) Windspeed across all scenarios of thrice-burned simulated landscapes.</w:t>
        </w:r>
        <w:commentRangeEnd w:id="790"/>
        <w:r>
          <w:rPr>
            <w:rStyle w:val="CommentReference"/>
          </w:rPr>
          <w:commentReference w:id="790"/>
        </w:r>
      </w:moveTo>
    </w:p>
    <w:moveToRangeEnd w:id="786"/>
    <w:p w14:paraId="6E26FD8B" w14:textId="77777777" w:rsidR="00D457F6" w:rsidRDefault="00D457F6">
      <w:pPr>
        <w:suppressLineNumbers/>
        <w:spacing w:line="240" w:lineRule="auto"/>
        <w:rPr>
          <w:ins w:id="804" w:author="Katherine Hayes" w:date="2024-07-04T13:23:00Z"/>
          <w:rFonts w:cs="Times New Roman"/>
        </w:rPr>
        <w:pPrChange w:id="805" w:author="Katherine Hayes" w:date="2024-07-04T14:08:00Z">
          <w:pPr/>
        </w:pPrChange>
      </w:pPr>
    </w:p>
    <w:p w14:paraId="1BC00C44" w14:textId="6D5808EF" w:rsidR="00D457F6" w:rsidRDefault="00D457F6" w:rsidP="00384D2A">
      <w:pPr>
        <w:pStyle w:val="Heading3"/>
        <w:rPr>
          <w:ins w:id="806" w:author="Katherine Hayes" w:date="2024-07-04T13:25:00Z"/>
        </w:rPr>
      </w:pPr>
      <w:ins w:id="807" w:author="Katherine Hayes" w:date="2024-07-04T13:23:00Z">
        <w:r>
          <w:t xml:space="preserve">3.3 </w:t>
        </w:r>
      </w:ins>
      <w:ins w:id="808" w:author="Katherine Hayes" w:date="2024-07-04T13:24:00Z">
        <w:r>
          <w:t>Given patterns of fuel abundance and arrangement in burned and reburned forests, can moderate or extreme fire weather conditions sustain crown fire spread</w:t>
        </w:r>
        <w:r w:rsidRPr="00494BB5">
          <w:t>? </w:t>
        </w:r>
      </w:ins>
    </w:p>
    <w:p w14:paraId="39A2EC5C" w14:textId="6E1AB4AF" w:rsidR="00D457F6" w:rsidRPr="001F473C" w:rsidRDefault="00D457F6" w:rsidP="00D457F6">
      <w:pPr>
        <w:ind w:firstLine="720"/>
        <w:rPr>
          <w:moveTo w:id="809" w:author="Katherine Hayes" w:date="2024-07-04T13:25:00Z"/>
          <w:rFonts w:cs="Times New Roman"/>
        </w:rPr>
      </w:pPr>
      <w:moveToRangeStart w:id="810" w:author="Katherine Hayes" w:date="2024-07-04T13:25:00Z" w:name="move170991973"/>
      <w:moveTo w:id="811" w:author="Katherine Hayes" w:date="2024-07-04T13:25:00Z">
        <w:r w:rsidRPr="001F473C">
          <w:rPr>
            <w:rFonts w:cs="Times New Roman"/>
          </w:rPr>
          <w:t>Within each scenario, trends in the rate of spread of the fire initially followed trends in wind speed; as wind speed dropped after the transition point at x = 0 (Fig. 8), the rate of spread declined in all scenarios (Fig. 9). As wind speed beg</w:t>
        </w:r>
      </w:moveTo>
      <w:ins w:id="812" w:author="Katherine Hayes" w:date="2024-08-13T12:53:00Z">
        <w:r w:rsidR="00C15279">
          <w:rPr>
            <w:rFonts w:cs="Times New Roman"/>
          </w:rPr>
          <w:t>a</w:t>
        </w:r>
      </w:ins>
      <w:moveTo w:id="813" w:author="Katherine Hayes" w:date="2024-07-04T13:25:00Z">
        <w:del w:id="814" w:author="Katherine Hayes" w:date="2024-08-13T12:53:00Z">
          <w:r w:rsidRPr="001F473C" w:rsidDel="00C15279">
            <w:rPr>
              <w:rFonts w:cs="Times New Roman"/>
            </w:rPr>
            <w:delText>i</w:delText>
          </w:r>
        </w:del>
        <w:r w:rsidRPr="001F473C">
          <w:rPr>
            <w:rFonts w:cs="Times New Roman"/>
          </w:rPr>
          <w:t>n</w:t>
        </w:r>
        <w:del w:id="815" w:author="Katherine Hayes" w:date="2024-08-13T12:53:00Z">
          <w:r w:rsidRPr="001F473C" w:rsidDel="00C15279">
            <w:rPr>
              <w:rFonts w:cs="Times New Roman"/>
            </w:rPr>
            <w:delText>s</w:delText>
          </w:r>
        </w:del>
        <w:r w:rsidRPr="001F473C">
          <w:rPr>
            <w:rFonts w:cs="Times New Roman"/>
          </w:rPr>
          <w:t xml:space="preserve"> to pick back up with increasing distance from the transition point, rate of spread d</w:t>
        </w:r>
      </w:moveTo>
      <w:ins w:id="816" w:author="Katherine Hayes" w:date="2024-08-13T12:53:00Z">
        <w:r w:rsidR="00C15279">
          <w:rPr>
            <w:rFonts w:cs="Times New Roman"/>
          </w:rPr>
          <w:t>id</w:t>
        </w:r>
      </w:ins>
      <w:moveTo w:id="817" w:author="Katherine Hayes" w:date="2024-07-04T13:25:00Z">
        <w:del w:id="818" w:author="Katherine Hayes" w:date="2024-08-13T12:53:00Z">
          <w:r w:rsidRPr="001F473C" w:rsidDel="00C15279">
            <w:rPr>
              <w:rFonts w:cs="Times New Roman"/>
            </w:rPr>
            <w:delText>oes</w:delText>
          </w:r>
        </w:del>
        <w:r w:rsidRPr="001F473C">
          <w:rPr>
            <w:rFonts w:cs="Times New Roman"/>
          </w:rPr>
          <w:t xml:space="preserve"> as well. However, across all scenarios, the rate of spread and wind eventually diverged. While wind speed continued to increase with distance from the transition point in all scenarios, only the once-burned, mean fuel, and extreme fire weather scenarios continued to burn past 50-75 meters beyond the transition point.</w:t>
        </w:r>
      </w:moveTo>
    </w:p>
    <w:p w14:paraId="3A524C28" w14:textId="77777777" w:rsidR="00D457F6" w:rsidRPr="001F473C" w:rsidRDefault="00D457F6" w:rsidP="00D457F6">
      <w:pPr>
        <w:suppressLineNumbers/>
        <w:rPr>
          <w:moveTo w:id="819" w:author="Katherine Hayes" w:date="2024-07-04T13:25:00Z"/>
          <w:rFonts w:cs="Times New Roman"/>
        </w:rPr>
      </w:pPr>
      <w:moveTo w:id="820" w:author="Katherine Hayes" w:date="2024-07-04T13:25:00Z">
        <w:r w:rsidRPr="001F473C">
          <w:rPr>
            <w:rFonts w:cs="Times New Roman"/>
            <w:noProof/>
          </w:rPr>
          <w:lastRenderedPageBreak/>
          <w:drawing>
            <wp:inline distT="0" distB="0" distL="0" distR="0" wp14:anchorId="7AAF555B" wp14:editId="336A8C35">
              <wp:extent cx="5943600" cy="1783080"/>
              <wp:effectExtent l="0" t="0" r="0" b="0"/>
              <wp:docPr id="493617571" name="Picture 49361757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line char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943600" cy="1783080"/>
                      </a:xfrm>
                      <a:prstGeom prst="rect">
                        <a:avLst/>
                      </a:prstGeom>
                    </pic:spPr>
                  </pic:pic>
                </a:graphicData>
              </a:graphic>
            </wp:inline>
          </w:drawing>
        </w:r>
      </w:moveTo>
    </w:p>
    <w:p w14:paraId="02405FFE" w14:textId="77777777" w:rsidR="00D457F6" w:rsidRPr="001F473C" w:rsidDel="00D457F6" w:rsidRDefault="00D457F6" w:rsidP="00D457F6">
      <w:pPr>
        <w:suppressLineNumbers/>
        <w:spacing w:line="240" w:lineRule="auto"/>
        <w:rPr>
          <w:del w:id="821" w:author="Katherine Hayes" w:date="2024-07-04T13:26:00Z"/>
          <w:moveTo w:id="822" w:author="Katherine Hayes" w:date="2024-07-04T13:25:00Z"/>
          <w:rFonts w:cs="Times New Roman"/>
        </w:rPr>
      </w:pPr>
      <w:moveTo w:id="823" w:author="Katherine Hayes" w:date="2024-07-04T13:25:00Z">
        <w:r w:rsidRPr="001F473C">
          <w:rPr>
            <w:rFonts w:cs="Times New Roman"/>
            <w:b/>
            <w:bCs/>
          </w:rPr>
          <w:t>Figure 9</w:t>
        </w:r>
        <w:r w:rsidRPr="001F473C">
          <w:rPr>
            <w:rFonts w:cs="Times New Roman"/>
          </w:rPr>
          <w:t xml:space="preserve">. Rate of fire spread, in meters per second, across 200 meters of X beginning with the transition from simulated mature to reburned landscapes for each fuel/weather/burn scenario. </w:t>
        </w:r>
      </w:moveTo>
    </w:p>
    <w:moveToRangeEnd w:id="810"/>
    <w:p w14:paraId="34E2F6A8" w14:textId="77777777" w:rsidR="00D457F6" w:rsidRPr="00D457F6" w:rsidRDefault="00D457F6">
      <w:pPr>
        <w:suppressLineNumbers/>
        <w:spacing w:line="240" w:lineRule="auto"/>
        <w:rPr>
          <w:ins w:id="824" w:author="Katherine Hayes" w:date="2024-07-04T13:22:00Z"/>
        </w:rPr>
        <w:pPrChange w:id="825" w:author="Katherine Hayes" w:date="2024-07-04T13:26:00Z">
          <w:pPr>
            <w:ind w:firstLine="720"/>
          </w:pPr>
        </w:pPrChange>
      </w:pPr>
    </w:p>
    <w:p w14:paraId="402D5C89" w14:textId="1305FEDB" w:rsidR="002E2E41" w:rsidRPr="001F473C" w:rsidRDefault="002C7E01" w:rsidP="004B3748">
      <w:pPr>
        <w:ind w:firstLine="720"/>
        <w:rPr>
          <w:rFonts w:cs="Times New Roman"/>
        </w:rPr>
      </w:pPr>
      <w:r w:rsidRPr="001F473C">
        <w:rPr>
          <w:rFonts w:cs="Times New Roman"/>
        </w:rPr>
        <w:t xml:space="preserve">Out of the eight total scenarios, only one (once-burned, mean fuel, and extreme weather) experienced sustained </w:t>
      </w:r>
      <w:ins w:id="826" w:author="Katherine Hayes" w:date="2024-07-04T14:20:00Z">
        <w:r w:rsidR="00D6317A">
          <w:rPr>
            <w:rFonts w:cs="Times New Roman"/>
          </w:rPr>
          <w:t xml:space="preserve">crown </w:t>
        </w:r>
      </w:ins>
      <w:r w:rsidRPr="001F473C">
        <w:rPr>
          <w:rFonts w:cs="Times New Roman"/>
        </w:rPr>
        <w:t>fire spread across the majority of the domain.</w:t>
      </w:r>
      <w:r w:rsidR="004C6443" w:rsidRPr="001F473C">
        <w:rPr>
          <w:rFonts w:cs="Times New Roman"/>
        </w:rPr>
        <w:t xml:space="preserve"> </w:t>
      </w:r>
      <w:r w:rsidRPr="001F473C">
        <w:rPr>
          <w:rFonts w:cs="Times New Roman"/>
        </w:rPr>
        <w:t xml:space="preserve">In all other scenarios, </w:t>
      </w:r>
      <w:ins w:id="827" w:author="Katherine Hayes" w:date="2024-07-04T14:20:00Z">
        <w:r w:rsidR="00D6317A">
          <w:rPr>
            <w:rFonts w:cs="Times New Roman"/>
          </w:rPr>
          <w:t xml:space="preserve">crown </w:t>
        </w:r>
      </w:ins>
      <w:r w:rsidRPr="001F473C">
        <w:rPr>
          <w:rFonts w:cs="Times New Roman"/>
        </w:rPr>
        <w:t xml:space="preserve">fire </w:t>
      </w:r>
      <w:ins w:id="828" w:author="Katherine Hayes" w:date="2024-07-04T14:20:00Z">
        <w:r w:rsidR="00D6317A">
          <w:rPr>
            <w:rFonts w:cs="Times New Roman"/>
          </w:rPr>
          <w:t xml:space="preserve">spread </w:t>
        </w:r>
      </w:ins>
      <w:r w:rsidRPr="001F473C">
        <w:rPr>
          <w:rFonts w:cs="Times New Roman"/>
        </w:rPr>
        <w:t>burned into the reburned landscape and halted within 50–75 m beyond the transition point x = 0.</w:t>
      </w:r>
      <w:r w:rsidR="004C6443" w:rsidRPr="001F473C">
        <w:rPr>
          <w:rFonts w:cs="Times New Roman"/>
        </w:rPr>
        <w:t xml:space="preserve"> </w:t>
      </w:r>
      <w:r w:rsidRPr="001F473C">
        <w:rPr>
          <w:rFonts w:cs="Times New Roman"/>
        </w:rPr>
        <w:t xml:space="preserve">Both the once-burned and thrice-burned scenarios burned in WFDS, but </w:t>
      </w:r>
      <w:ins w:id="829" w:author="Katherine Hayes" w:date="2024-07-04T14:20:00Z">
        <w:r w:rsidR="00D6317A">
          <w:rPr>
            <w:rFonts w:cs="Times New Roman"/>
          </w:rPr>
          <w:t xml:space="preserve">crown </w:t>
        </w:r>
      </w:ins>
      <w:r w:rsidRPr="001F473C">
        <w:rPr>
          <w:rFonts w:cs="Times New Roman"/>
        </w:rPr>
        <w:t>fire behavior differed greatly between reburn histories.</w:t>
      </w:r>
      <w:r w:rsidR="002E2E41" w:rsidRPr="001F473C">
        <w:rPr>
          <w:rFonts w:cs="Times New Roman"/>
        </w:rPr>
        <w:t xml:space="preserve"> </w:t>
      </w:r>
      <w:r w:rsidRPr="001F473C">
        <w:rPr>
          <w:rFonts w:cs="Times New Roman"/>
        </w:rPr>
        <w:t xml:space="preserve">In both the once-burned and thrice-burned landscapes, bare patches of ground seemed to prevent </w:t>
      </w:r>
      <w:ins w:id="830" w:author="Katherine Hayes" w:date="2024-07-04T14:20:00Z">
        <w:r w:rsidR="00D6317A">
          <w:rPr>
            <w:rFonts w:cs="Times New Roman"/>
          </w:rPr>
          <w:t xml:space="preserve">crown </w:t>
        </w:r>
      </w:ins>
      <w:r w:rsidRPr="001F473C">
        <w:rPr>
          <w:rFonts w:cs="Times New Roman"/>
        </w:rPr>
        <w:t>fire spread, as demonstrated in both the high-fuel + extreme weather scenarios, in which the fire forked in two directions owing to the presence of a bare patch (Fig.</w:t>
      </w:r>
      <w:r w:rsidR="0035031E" w:rsidRPr="001F473C">
        <w:rPr>
          <w:rFonts w:cs="Times New Roman"/>
        </w:rPr>
        <w:t xml:space="preserve"> </w:t>
      </w:r>
      <w:r w:rsidR="00300169" w:rsidRPr="001F473C">
        <w:rPr>
          <w:rFonts w:cs="Times New Roman"/>
        </w:rPr>
        <w:t>7</w:t>
      </w:r>
      <w:r w:rsidR="004C6443" w:rsidRPr="001F473C">
        <w:rPr>
          <w:rFonts w:cs="Times New Roman"/>
        </w:rPr>
        <w:t xml:space="preserve">A, Fig. </w:t>
      </w:r>
      <w:r w:rsidR="00300169" w:rsidRPr="001F473C">
        <w:rPr>
          <w:rFonts w:cs="Times New Roman"/>
        </w:rPr>
        <w:t>7</w:t>
      </w:r>
      <w:r w:rsidR="004C6443" w:rsidRPr="001F473C">
        <w:rPr>
          <w:rFonts w:cs="Times New Roman"/>
        </w:rPr>
        <w:t>B</w:t>
      </w:r>
      <w:r w:rsidR="0035031E" w:rsidRPr="001F473C">
        <w:rPr>
          <w:rFonts w:cs="Times New Roman"/>
        </w:rPr>
        <w:t xml:space="preserve">). </w:t>
      </w:r>
    </w:p>
    <w:p w14:paraId="6449C2D6" w14:textId="4D8AFB4C" w:rsidR="00C461DC" w:rsidRPr="00E96255" w:rsidRDefault="00B678E7" w:rsidP="00C461DC">
      <w:pPr>
        <w:suppressLineNumbers/>
        <w:rPr>
          <w:rFonts w:cs="Times New Roman"/>
          <w:b/>
          <w:bCs/>
          <w:rPrChange w:id="831" w:author="Katherine Hayes" w:date="2024-06-28T11:51:00Z">
            <w:rPr>
              <w:rFonts w:cs="Times New Roman"/>
            </w:rPr>
          </w:rPrChange>
        </w:rPr>
      </w:pPr>
      <w:del w:id="832" w:author="Katherine Hayes" w:date="2024-03-26T14:27:00Z">
        <w:r w:rsidRPr="001F473C" w:rsidDel="006F22A7">
          <w:rPr>
            <w:rFonts w:cs="Times New Roman"/>
            <w:noProof/>
          </w:rPr>
          <w:lastRenderedPageBreak/>
          <w:drawing>
            <wp:inline distT="0" distB="0" distL="0" distR="0" wp14:anchorId="2C74018A" wp14:editId="0FB91C6A">
              <wp:extent cx="6141578" cy="1366337"/>
              <wp:effectExtent l="0" t="0" r="0" b="5715"/>
              <wp:docPr id="9" name="Picture 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10;&#10;Description automatically generated"/>
                      <pic:cNvPicPr/>
                    </pic:nvPicPr>
                    <pic:blipFill rotWithShape="1">
                      <a:blip r:embed="rId22" cstate="print">
                        <a:extLst>
                          <a:ext uri="{28A0092B-C50C-407E-A947-70E740481C1C}">
                            <a14:useLocalDpi xmlns:a14="http://schemas.microsoft.com/office/drawing/2010/main" val="0"/>
                          </a:ext>
                        </a:extLst>
                      </a:blip>
                      <a:srcRect l="12442" r="12642"/>
                      <a:stretch/>
                    </pic:blipFill>
                    <pic:spPr bwMode="auto">
                      <a:xfrm>
                        <a:off x="0" y="0"/>
                        <a:ext cx="6365234" cy="1416094"/>
                      </a:xfrm>
                      <a:prstGeom prst="rect">
                        <a:avLst/>
                      </a:prstGeom>
                      <a:ln>
                        <a:noFill/>
                      </a:ln>
                      <a:extLst>
                        <a:ext uri="{53640926-AAD7-44D8-BBD7-CCE9431645EC}">
                          <a14:shadowObscured xmlns:a14="http://schemas.microsoft.com/office/drawing/2010/main"/>
                        </a:ext>
                      </a:extLst>
                    </pic:spPr>
                  </pic:pic>
                </a:graphicData>
              </a:graphic>
            </wp:inline>
          </w:drawing>
        </w:r>
      </w:del>
      <w:ins w:id="833" w:author="Katherine Hayes" w:date="2024-06-28T11:51:00Z">
        <w:r w:rsidR="00E96255">
          <w:rPr>
            <w:rFonts w:cs="Times New Roman"/>
            <w:b/>
            <w:bCs/>
            <w:noProof/>
          </w:rPr>
          <w:drawing>
            <wp:inline distT="0" distB="0" distL="0" distR="0" wp14:anchorId="67D7681A" wp14:editId="7C2A9AD1">
              <wp:extent cx="5943600" cy="5485765"/>
              <wp:effectExtent l="0" t="0" r="0" b="635"/>
              <wp:docPr id="4070142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014215" name="Picture 407014215"/>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5485765"/>
                      </a:xfrm>
                      <a:prstGeom prst="rect">
                        <a:avLst/>
                      </a:prstGeom>
                    </pic:spPr>
                  </pic:pic>
                </a:graphicData>
              </a:graphic>
            </wp:inline>
          </w:drawing>
        </w:r>
      </w:ins>
    </w:p>
    <w:p w14:paraId="316DFD38" w14:textId="53B5BA82" w:rsidR="00C461DC" w:rsidRPr="001F473C" w:rsidRDefault="00C461DC" w:rsidP="00483C9A">
      <w:pPr>
        <w:suppressLineNumbers/>
        <w:spacing w:line="240" w:lineRule="auto"/>
        <w:rPr>
          <w:rFonts w:cs="Times New Roman"/>
        </w:rPr>
      </w:pPr>
      <w:r w:rsidRPr="001F473C">
        <w:rPr>
          <w:rFonts w:cs="Times New Roman"/>
          <w:b/>
          <w:bCs/>
        </w:rPr>
        <w:t xml:space="preserve">Figure </w:t>
      </w:r>
      <w:r w:rsidR="00300169" w:rsidRPr="001F473C">
        <w:rPr>
          <w:rFonts w:cs="Times New Roman"/>
          <w:b/>
          <w:bCs/>
        </w:rPr>
        <w:t>7</w:t>
      </w:r>
      <w:r w:rsidRPr="001F473C">
        <w:rPr>
          <w:rFonts w:cs="Times New Roman"/>
        </w:rPr>
        <w:t xml:space="preserve">. Time of arrival of </w:t>
      </w:r>
      <w:ins w:id="834" w:author="Katherine Hayes" w:date="2024-07-04T14:20:00Z">
        <w:r w:rsidR="00D6317A">
          <w:rPr>
            <w:rFonts w:cs="Times New Roman"/>
          </w:rPr>
          <w:t xml:space="preserve">crown </w:t>
        </w:r>
      </w:ins>
      <w:r w:rsidRPr="001F473C">
        <w:rPr>
          <w:rFonts w:cs="Times New Roman"/>
        </w:rPr>
        <w:t xml:space="preserve">fire, measured as the first measurable loss of biomass within a given pixel, shown in two dimensions. </w:t>
      </w:r>
      <w:r w:rsidR="006B0C59" w:rsidRPr="001F473C">
        <w:rPr>
          <w:rFonts w:cs="Times New Roman"/>
          <w:color w:val="000000" w:themeColor="text1"/>
        </w:rPr>
        <w:t>X = 0 at the bottom left indicates the start of the burned fuels and the beginning of the transition between the mature and burned landscapes.</w:t>
      </w:r>
      <w:r w:rsidRPr="001F473C">
        <w:rPr>
          <w:rFonts w:cs="Times New Roman"/>
          <w:color w:val="000000" w:themeColor="text1"/>
        </w:rPr>
        <w:t xml:space="preserve"> Contours represent 10 second intervals. </w:t>
      </w:r>
      <w:r w:rsidR="004C6443" w:rsidRPr="001F473C">
        <w:rPr>
          <w:rFonts w:cs="Times New Roman"/>
          <w:color w:val="000000" w:themeColor="text1"/>
        </w:rPr>
        <w:t>A) Once-burned landscape. B) Thrice-burned landscape.</w:t>
      </w:r>
    </w:p>
    <w:p w14:paraId="3CF60214" w14:textId="77777777" w:rsidR="004C6443" w:rsidRPr="001F473C" w:rsidRDefault="004C6443" w:rsidP="00483C9A">
      <w:pPr>
        <w:suppressLineNumbers/>
        <w:ind w:firstLine="720"/>
        <w:rPr>
          <w:rFonts w:cs="Times New Roman"/>
        </w:rPr>
      </w:pPr>
    </w:p>
    <w:p w14:paraId="1E609F88" w14:textId="6E286ED8" w:rsidR="00FE21AD" w:rsidRPr="001F473C" w:rsidDel="00D457F6" w:rsidRDefault="00FE21AD" w:rsidP="001C3A38">
      <w:pPr>
        <w:suppressLineNumbers/>
        <w:rPr>
          <w:moveFrom w:id="835" w:author="Katherine Hayes" w:date="2024-07-04T13:23:00Z"/>
          <w:rFonts w:cs="Times New Roman"/>
        </w:rPr>
      </w:pPr>
      <w:moveFromRangeStart w:id="836" w:author="Katherine Hayes" w:date="2024-07-04T13:23:00Z" w:name="move170991829"/>
      <w:moveFrom w:id="837" w:author="Katherine Hayes" w:date="2024-07-04T13:23:00Z">
        <w:r w:rsidRPr="001F473C" w:rsidDel="00D457F6">
          <w:rPr>
            <w:rFonts w:cs="Times New Roman"/>
            <w:noProof/>
          </w:rPr>
          <w:drawing>
            <wp:inline distT="0" distB="0" distL="0" distR="0" wp14:anchorId="711E1530" wp14:editId="4BDFD63C">
              <wp:extent cx="5212080" cy="3474720"/>
              <wp:effectExtent l="0" t="0" r="0" b="5080"/>
              <wp:docPr id="21" name="Picture 2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 line chart&#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234426" cy="3489617"/>
                      </a:xfrm>
                      <a:prstGeom prst="rect">
                        <a:avLst/>
                      </a:prstGeom>
                    </pic:spPr>
                  </pic:pic>
                </a:graphicData>
              </a:graphic>
            </wp:inline>
          </w:drawing>
        </w:r>
      </w:moveFrom>
    </w:p>
    <w:p w14:paraId="3B02D632" w14:textId="49FDBE92" w:rsidR="009F077B" w:rsidRPr="001F473C" w:rsidDel="00D457F6" w:rsidRDefault="009F077B" w:rsidP="00483C9A">
      <w:pPr>
        <w:suppressLineNumbers/>
        <w:spacing w:line="240" w:lineRule="auto"/>
        <w:rPr>
          <w:moveFrom w:id="838" w:author="Katherine Hayes" w:date="2024-07-04T13:23:00Z"/>
          <w:rFonts w:cs="Times New Roman"/>
        </w:rPr>
      </w:pPr>
      <w:commentRangeStart w:id="839"/>
      <w:moveFrom w:id="840" w:author="Katherine Hayes" w:date="2024-07-04T13:23:00Z">
        <w:r w:rsidRPr="001F473C" w:rsidDel="00D457F6">
          <w:rPr>
            <w:rFonts w:cs="Times New Roman"/>
            <w:b/>
            <w:bCs/>
          </w:rPr>
          <w:t xml:space="preserve">Figure </w:t>
        </w:r>
        <w:r w:rsidR="00007890" w:rsidRPr="001F473C" w:rsidDel="00D457F6">
          <w:rPr>
            <w:rFonts w:cs="Times New Roman"/>
            <w:b/>
            <w:bCs/>
          </w:rPr>
          <w:t>8</w:t>
        </w:r>
        <w:r w:rsidRPr="001F473C" w:rsidDel="00D457F6">
          <w:rPr>
            <w:rFonts w:cs="Times New Roman"/>
          </w:rPr>
          <w:t>. Wind</w:t>
        </w:r>
        <w:r w:rsidR="002F2AAE" w:rsidRPr="001F473C" w:rsidDel="00D457F6">
          <w:rPr>
            <w:rFonts w:cs="Times New Roman"/>
          </w:rPr>
          <w:t xml:space="preserve"> </w:t>
        </w:r>
        <w:r w:rsidRPr="001F473C" w:rsidDel="00D457F6">
          <w:rPr>
            <w:rFonts w:cs="Times New Roman"/>
          </w:rPr>
          <w:t xml:space="preserve">speed (in meters per second) averaged across </w:t>
        </w:r>
        <w:r w:rsidR="002F2AAE" w:rsidRPr="001F473C" w:rsidDel="00D457F6">
          <w:rPr>
            <w:rFonts w:cs="Times New Roman"/>
          </w:rPr>
          <w:t xml:space="preserve">the </w:t>
        </w:r>
        <w:r w:rsidRPr="001F473C" w:rsidDel="00D457F6">
          <w:rPr>
            <w:rFonts w:cs="Times New Roman"/>
          </w:rPr>
          <w:t xml:space="preserve">y-axis of landscape scenarios. </w:t>
        </w:r>
        <w:r w:rsidR="001C3A38" w:rsidRPr="001F473C" w:rsidDel="00D457F6">
          <w:rPr>
            <w:rFonts w:cs="Times New Roman"/>
          </w:rPr>
          <w:t xml:space="preserve">“Hi Wx” stands for the extreme weather conditions and “Mod. Wx” for the moderate scenario of fire weather conditions. </w:t>
        </w:r>
        <w:r w:rsidRPr="001F473C" w:rsidDel="00D457F6">
          <w:rPr>
            <w:rFonts w:cs="Times New Roman"/>
          </w:rPr>
          <w:t>A) Windspeed across all scenarios of once-burned simulated landscapes. B) Windspeed across all scenarios of thrice-burned simulated landscapes.</w:t>
        </w:r>
        <w:commentRangeEnd w:id="839"/>
        <w:r w:rsidR="006F22A7" w:rsidDel="00D457F6">
          <w:rPr>
            <w:rStyle w:val="CommentReference"/>
          </w:rPr>
          <w:commentReference w:id="839"/>
        </w:r>
      </w:moveFrom>
    </w:p>
    <w:moveFromRangeEnd w:id="836"/>
    <w:p w14:paraId="0B93A392" w14:textId="147E7D00" w:rsidR="00ED2ACD" w:rsidRPr="001F473C" w:rsidRDefault="00ED2ACD" w:rsidP="00483C9A">
      <w:pPr>
        <w:suppressLineNumbers/>
        <w:spacing w:line="240" w:lineRule="auto"/>
        <w:rPr>
          <w:rFonts w:cs="Times New Roman"/>
        </w:rPr>
      </w:pPr>
    </w:p>
    <w:p w14:paraId="20075A5F" w14:textId="295B259C" w:rsidR="0035031E" w:rsidRPr="001F473C" w:rsidDel="00D457F6" w:rsidRDefault="002C7E01" w:rsidP="007E5615">
      <w:pPr>
        <w:ind w:firstLine="720"/>
        <w:rPr>
          <w:moveFrom w:id="841" w:author="Katherine Hayes" w:date="2024-07-04T13:25:00Z"/>
          <w:rFonts w:cs="Times New Roman"/>
        </w:rPr>
      </w:pPr>
      <w:moveFromRangeStart w:id="842" w:author="Katherine Hayes" w:date="2024-07-04T13:25:00Z" w:name="move170991973"/>
      <w:moveFrom w:id="843" w:author="Katherine Hayes" w:date="2024-07-04T13:25:00Z">
        <w:r w:rsidRPr="001F473C" w:rsidDel="00D457F6">
          <w:rPr>
            <w:rFonts w:cs="Times New Roman"/>
          </w:rPr>
          <w:t>Within each scenario, trends in the rate of spread of the fire initially followed trends in wind speed; as wind speed dropped after the transition point at x = 0 (Fig. 8), the rate of spread declined in all scenarios (Fig.</w:t>
        </w:r>
        <w:r w:rsidR="002F2AAE" w:rsidRPr="001F473C" w:rsidDel="00D457F6">
          <w:rPr>
            <w:rFonts w:cs="Times New Roman"/>
          </w:rPr>
          <w:t xml:space="preserve"> 9).</w:t>
        </w:r>
        <w:r w:rsidR="007E5615" w:rsidRPr="001F473C" w:rsidDel="00D457F6">
          <w:rPr>
            <w:rFonts w:cs="Times New Roman"/>
          </w:rPr>
          <w:t xml:space="preserve"> </w:t>
        </w:r>
        <w:r w:rsidR="00ED2ACD" w:rsidRPr="001F473C" w:rsidDel="00D457F6">
          <w:rPr>
            <w:rFonts w:cs="Times New Roman"/>
          </w:rPr>
          <w:t xml:space="preserve">As wind speed begins to pick back up with increasing distance from the transition point, rate of spread does as well. </w:t>
        </w:r>
        <w:r w:rsidRPr="001F473C" w:rsidDel="00D457F6">
          <w:rPr>
            <w:rFonts w:cs="Times New Roman"/>
          </w:rPr>
          <w:t>However, across all scenarios, the rate of spread and wind eventually diverged.</w:t>
        </w:r>
        <w:r w:rsidR="00ED2ACD" w:rsidRPr="001F473C" w:rsidDel="00D457F6">
          <w:rPr>
            <w:rFonts w:cs="Times New Roman"/>
          </w:rPr>
          <w:t xml:space="preserve"> </w:t>
        </w:r>
        <w:r w:rsidRPr="001F473C" w:rsidDel="00D457F6">
          <w:rPr>
            <w:rFonts w:cs="Times New Roman"/>
          </w:rPr>
          <w:t>While wind speed continued to increase with distance from the transition point in all scenarios, only the once-burned, mean fuel, and extreme fire weather scenarios continued to burn past 50-75 meters beyond the transition point.</w:t>
        </w:r>
      </w:moveFrom>
    </w:p>
    <w:p w14:paraId="2FEF78D4" w14:textId="5C526013" w:rsidR="0035031E" w:rsidRPr="001F473C" w:rsidDel="00D457F6" w:rsidRDefault="0035031E" w:rsidP="0035031E">
      <w:pPr>
        <w:suppressLineNumbers/>
        <w:rPr>
          <w:moveFrom w:id="844" w:author="Katherine Hayes" w:date="2024-07-04T13:25:00Z"/>
          <w:rFonts w:cs="Times New Roman"/>
        </w:rPr>
      </w:pPr>
      <w:moveFrom w:id="845" w:author="Katherine Hayes" w:date="2024-07-04T13:25:00Z">
        <w:r w:rsidRPr="001F473C" w:rsidDel="00D457F6">
          <w:rPr>
            <w:rFonts w:cs="Times New Roman"/>
            <w:noProof/>
          </w:rPr>
          <w:drawing>
            <wp:inline distT="0" distB="0" distL="0" distR="0" wp14:anchorId="0EFBB22D" wp14:editId="68EF1E25">
              <wp:extent cx="5943600" cy="1783080"/>
              <wp:effectExtent l="0" t="0" r="0" b="0"/>
              <wp:docPr id="16" name="Picture 1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line char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943600" cy="1783080"/>
                      </a:xfrm>
                      <a:prstGeom prst="rect">
                        <a:avLst/>
                      </a:prstGeom>
                    </pic:spPr>
                  </pic:pic>
                </a:graphicData>
              </a:graphic>
            </wp:inline>
          </w:drawing>
        </w:r>
      </w:moveFrom>
    </w:p>
    <w:p w14:paraId="06D61A9A" w14:textId="78C6CA75" w:rsidR="009F077B" w:rsidRPr="001F473C" w:rsidDel="00D457F6" w:rsidRDefault="0035031E" w:rsidP="00483C9A">
      <w:pPr>
        <w:suppressLineNumbers/>
        <w:spacing w:line="240" w:lineRule="auto"/>
        <w:rPr>
          <w:moveFrom w:id="846" w:author="Katherine Hayes" w:date="2024-07-04T13:25:00Z"/>
          <w:rFonts w:cs="Times New Roman"/>
        </w:rPr>
      </w:pPr>
      <w:moveFrom w:id="847" w:author="Katherine Hayes" w:date="2024-07-04T13:25:00Z">
        <w:r w:rsidRPr="001F473C" w:rsidDel="00D457F6">
          <w:rPr>
            <w:rFonts w:cs="Times New Roman"/>
            <w:b/>
            <w:bCs/>
          </w:rPr>
          <w:t xml:space="preserve">Figure </w:t>
        </w:r>
        <w:r w:rsidR="00007890" w:rsidRPr="001F473C" w:rsidDel="00D457F6">
          <w:rPr>
            <w:rFonts w:cs="Times New Roman"/>
            <w:b/>
            <w:bCs/>
          </w:rPr>
          <w:t>9</w:t>
        </w:r>
        <w:r w:rsidRPr="001F473C" w:rsidDel="00D457F6">
          <w:rPr>
            <w:rFonts w:cs="Times New Roman"/>
          </w:rPr>
          <w:t xml:space="preserve">. </w:t>
        </w:r>
        <w:r w:rsidR="002C7E01" w:rsidRPr="001F473C" w:rsidDel="00D457F6">
          <w:rPr>
            <w:rFonts w:cs="Times New Roman"/>
          </w:rPr>
          <w:t>Rate of fire spread, in meters per second, across 200 meters of X beginning with the transition from simulated mature to reburned landscapes for each fuel/weather/burn scenario.</w:t>
        </w:r>
        <w:r w:rsidRPr="001F473C" w:rsidDel="00D457F6">
          <w:rPr>
            <w:rFonts w:cs="Times New Roman"/>
          </w:rPr>
          <w:t xml:space="preserve"> </w:t>
        </w:r>
      </w:moveFrom>
    </w:p>
    <w:moveFromRangeEnd w:id="842"/>
    <w:p w14:paraId="1E634BFA" w14:textId="77777777" w:rsidR="0035031E" w:rsidRPr="001F473C" w:rsidRDefault="0035031E" w:rsidP="00483C9A">
      <w:pPr>
        <w:suppressLineNumbers/>
        <w:spacing w:line="240" w:lineRule="auto"/>
        <w:rPr>
          <w:rFonts w:cs="Times New Roman"/>
        </w:rPr>
      </w:pPr>
    </w:p>
    <w:p w14:paraId="3A28B5C2" w14:textId="5B658F8F" w:rsidR="0092718D" w:rsidRPr="001F473C" w:rsidDel="006E7499" w:rsidRDefault="0072401A" w:rsidP="00483C9A">
      <w:pPr>
        <w:pStyle w:val="Heading3"/>
        <w:rPr>
          <w:del w:id="848" w:author="Katherine Hayes" w:date="2024-06-28T12:42:00Z"/>
        </w:rPr>
      </w:pPr>
      <w:del w:id="849" w:author="Katherine Hayes" w:date="2024-06-28T12:42:00Z">
        <w:r w:rsidRPr="001F473C" w:rsidDel="006E7499">
          <w:lastRenderedPageBreak/>
          <w:delText xml:space="preserve">3.4 </w:delText>
        </w:r>
        <w:r w:rsidR="0092718D" w:rsidRPr="001F473C" w:rsidDel="006E7499">
          <w:delText xml:space="preserve">Modeled </w:delText>
        </w:r>
        <w:r w:rsidR="002F2AAE" w:rsidRPr="001F473C" w:rsidDel="006E7499">
          <w:delText>F</w:delText>
        </w:r>
        <w:r w:rsidR="0092718D" w:rsidRPr="001F473C" w:rsidDel="006E7499">
          <w:delText xml:space="preserve">ire </w:delText>
        </w:r>
        <w:r w:rsidR="002F2AAE" w:rsidRPr="001F473C" w:rsidDel="006E7499">
          <w:delText>E</w:delText>
        </w:r>
        <w:r w:rsidR="0092718D" w:rsidRPr="001F473C" w:rsidDel="006E7499">
          <w:delText>ffects</w:delText>
        </w:r>
      </w:del>
    </w:p>
    <w:p w14:paraId="3C3557E0" w14:textId="65A0C874" w:rsidR="007E5615" w:rsidRPr="001F473C" w:rsidDel="006E7499" w:rsidRDefault="002C7E01" w:rsidP="000E2E4A">
      <w:pPr>
        <w:ind w:firstLine="720"/>
        <w:rPr>
          <w:del w:id="850" w:author="Katherine Hayes" w:date="2024-06-28T12:42:00Z"/>
          <w:rFonts w:cs="Times New Roman"/>
        </w:rPr>
      </w:pPr>
      <w:del w:id="851" w:author="Katherine Hayes" w:date="2024-06-28T12:42:00Z">
        <w:r w:rsidRPr="001F473C" w:rsidDel="006E7499">
          <w:rPr>
            <w:rFonts w:cs="Times New Roman"/>
          </w:rPr>
          <w:delText>Canopy consumption was greatest in the once-burned, mean fuel, and extreme weather scenarios (Fig. 10); again, it was the only scenario to burn past 75 m beyond the transition point (x = 0).</w:delText>
        </w:r>
        <w:r w:rsidR="002F2AAE" w:rsidRPr="001F473C" w:rsidDel="006E7499">
          <w:rPr>
            <w:rFonts w:cs="Times New Roman"/>
          </w:rPr>
          <w:delText xml:space="preserve"> </w:delText>
        </w:r>
        <w:r w:rsidRPr="001F473C" w:rsidDel="006E7499">
          <w:rPr>
            <w:rFonts w:cs="Times New Roman"/>
          </w:rPr>
          <w:delText>All other scenarios displayed high canopy consumption (&lt; 75%) within the first 25 m of combustion before dropping to 0% by the first 40 m of the reburned domain (Fig.</w:delText>
        </w:r>
        <w:r w:rsidR="002F2AAE" w:rsidRPr="001F473C" w:rsidDel="006E7499">
          <w:rPr>
            <w:rFonts w:cs="Times New Roman"/>
          </w:rPr>
          <w:delText xml:space="preserve"> 11).</w:delText>
        </w:r>
      </w:del>
    </w:p>
    <w:p w14:paraId="43A46C8E" w14:textId="2622E2B9" w:rsidR="00BD00AA" w:rsidRPr="001F473C" w:rsidDel="006E7499" w:rsidRDefault="009E5257" w:rsidP="009E5257">
      <w:pPr>
        <w:suppressLineNumbers/>
        <w:spacing w:line="240" w:lineRule="auto"/>
        <w:rPr>
          <w:del w:id="852" w:author="Katherine Hayes" w:date="2024-06-28T12:42:00Z"/>
          <w:rFonts w:cs="Times New Roman"/>
        </w:rPr>
      </w:pPr>
      <w:del w:id="853" w:author="Katherine Hayes" w:date="2024-06-28T12:42:00Z">
        <w:r w:rsidRPr="001F473C" w:rsidDel="006E7499">
          <w:rPr>
            <w:rFonts w:cs="Times New Roman"/>
            <w:noProof/>
          </w:rPr>
          <w:drawing>
            <wp:inline distT="0" distB="0" distL="0" distR="0" wp14:anchorId="20E62E50" wp14:editId="1FA2D877">
              <wp:extent cx="5943600" cy="3566160"/>
              <wp:effectExtent l="0" t="0" r="0" b="2540"/>
              <wp:docPr id="25" name="Picture 2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943600" cy="3566160"/>
                      </a:xfrm>
                      <a:prstGeom prst="rect">
                        <a:avLst/>
                      </a:prstGeom>
                    </pic:spPr>
                  </pic:pic>
                </a:graphicData>
              </a:graphic>
            </wp:inline>
          </w:drawing>
        </w:r>
      </w:del>
    </w:p>
    <w:p w14:paraId="544EFB23" w14:textId="517E3B72" w:rsidR="007E5615" w:rsidRPr="001F473C" w:rsidDel="006E7499" w:rsidRDefault="00BD00AA" w:rsidP="00483C9A">
      <w:pPr>
        <w:suppressLineNumbers/>
        <w:spacing w:line="240" w:lineRule="auto"/>
        <w:rPr>
          <w:del w:id="854" w:author="Katherine Hayes" w:date="2024-06-28T12:42:00Z"/>
          <w:rFonts w:cs="Times New Roman"/>
          <w:color w:val="000000" w:themeColor="text1"/>
        </w:rPr>
      </w:pPr>
      <w:del w:id="855" w:author="Katherine Hayes" w:date="2024-06-28T12:42:00Z">
        <w:r w:rsidRPr="001F473C" w:rsidDel="006E7499">
          <w:rPr>
            <w:rFonts w:cs="Times New Roman"/>
            <w:b/>
            <w:bCs/>
            <w:color w:val="000000" w:themeColor="text1"/>
          </w:rPr>
          <w:delText xml:space="preserve">Figure </w:delText>
        </w:r>
        <w:r w:rsidR="00007890" w:rsidRPr="001F473C" w:rsidDel="006E7499">
          <w:rPr>
            <w:rFonts w:cs="Times New Roman"/>
            <w:b/>
            <w:bCs/>
            <w:color w:val="000000" w:themeColor="text1"/>
          </w:rPr>
          <w:delText>10</w:delText>
        </w:r>
        <w:r w:rsidRPr="001F473C" w:rsidDel="006E7499">
          <w:rPr>
            <w:rFonts w:cs="Times New Roman"/>
            <w:b/>
            <w:bCs/>
            <w:color w:val="000000" w:themeColor="text1"/>
          </w:rPr>
          <w:delText>.</w:delText>
        </w:r>
        <w:r w:rsidRPr="001F473C" w:rsidDel="006E7499">
          <w:rPr>
            <w:rFonts w:cs="Times New Roman"/>
            <w:color w:val="000000" w:themeColor="text1"/>
          </w:rPr>
          <w:delText xml:space="preserve"> </w:delText>
        </w:r>
        <w:r w:rsidR="002C7E01" w:rsidRPr="001F473C" w:rsidDel="006E7499">
          <w:rPr>
            <w:rFonts w:cs="Times New Roman"/>
            <w:color w:val="000000" w:themeColor="text1"/>
          </w:rPr>
          <w:delText xml:space="preserve">Two-dimensional canopy </w:delText>
        </w:r>
        <w:r w:rsidR="00AA310E" w:rsidRPr="001F473C" w:rsidDel="006E7499">
          <w:rPr>
            <w:rFonts w:cs="Times New Roman"/>
            <w:color w:val="000000" w:themeColor="text1"/>
          </w:rPr>
          <w:delText>consumption</w:delText>
        </w:r>
        <w:r w:rsidR="002C7E01" w:rsidRPr="001F473C" w:rsidDel="006E7499">
          <w:rPr>
            <w:rFonts w:cs="Times New Roman"/>
            <w:color w:val="000000" w:themeColor="text1"/>
          </w:rPr>
          <w:delText xml:space="preserve"> between 1-time and three-time burns and across median and high-fuel scenarios.</w:delText>
        </w:r>
        <w:r w:rsidR="00E22BC0" w:rsidRPr="001F473C" w:rsidDel="006E7499">
          <w:rPr>
            <w:rFonts w:cs="Times New Roman"/>
            <w:color w:val="000000" w:themeColor="text1"/>
          </w:rPr>
          <w:delText xml:space="preserve"> X of 0 at the bottom left indicates the start of the burned fuels and the beginning of the transition between mature and burned landscapes. </w:delText>
        </w:r>
        <w:r w:rsidR="006B0C59" w:rsidRPr="001F473C" w:rsidDel="006E7499">
          <w:rPr>
            <w:rFonts w:cs="Times New Roman"/>
            <w:color w:val="000000" w:themeColor="text1"/>
          </w:rPr>
          <w:delText>High-fuel scenarios contain fewer trees owing to</w:delText>
        </w:r>
      </w:del>
      <w:del w:id="856" w:author="Katherine Hayes" w:date="2024-03-26T10:45:00Z">
        <w:r w:rsidR="006B0C59" w:rsidRPr="001F473C" w:rsidDel="00685CFA">
          <w:rPr>
            <w:rFonts w:cs="Times New Roman"/>
            <w:color w:val="000000" w:themeColor="text1"/>
          </w:rPr>
          <w:delText xml:space="preserve"> the</w:delText>
        </w:r>
      </w:del>
      <w:del w:id="857" w:author="Katherine Hayes" w:date="2024-06-28T12:42:00Z">
        <w:r w:rsidR="006B0C59" w:rsidRPr="001F473C" w:rsidDel="006E7499">
          <w:rPr>
            <w:rFonts w:cs="Times New Roman"/>
            <w:color w:val="000000" w:themeColor="text1"/>
          </w:rPr>
          <w:delText xml:space="preserve"> computational limits to the number of trees that can be tracked in WFDS (the modeling domain remained consistent, however).</w:delText>
        </w:r>
        <w:r w:rsidR="001C3A38" w:rsidRPr="001F473C" w:rsidDel="006E7499">
          <w:rPr>
            <w:rFonts w:cs="Times New Roman"/>
            <w:color w:val="000000" w:themeColor="text1"/>
          </w:rPr>
          <w:delText xml:space="preserve"> </w:delText>
        </w:r>
        <w:r w:rsidR="00E22BC0" w:rsidRPr="001F473C" w:rsidDel="006E7499">
          <w:rPr>
            <w:rFonts w:cs="Times New Roman"/>
            <w:color w:val="000000" w:themeColor="text1"/>
          </w:rPr>
          <w:delText xml:space="preserve"> </w:delText>
        </w:r>
      </w:del>
    </w:p>
    <w:p w14:paraId="0A1BE44A" w14:textId="72BB593B" w:rsidR="00B13836" w:rsidRPr="001F473C" w:rsidDel="006E7499" w:rsidRDefault="00B13836" w:rsidP="00483C9A">
      <w:pPr>
        <w:suppressLineNumbers/>
        <w:spacing w:line="240" w:lineRule="auto"/>
        <w:rPr>
          <w:del w:id="858" w:author="Katherine Hayes" w:date="2024-06-28T12:42:00Z"/>
          <w:rFonts w:cs="Times New Roman"/>
          <w:color w:val="000000" w:themeColor="text1"/>
        </w:rPr>
      </w:pPr>
    </w:p>
    <w:p w14:paraId="6B9E98A4" w14:textId="610674EE" w:rsidR="007E5615" w:rsidRPr="001F473C" w:rsidDel="006E7499" w:rsidRDefault="007E5615" w:rsidP="00E22BC0">
      <w:pPr>
        <w:rPr>
          <w:del w:id="859" w:author="Katherine Hayes" w:date="2024-06-28T12:42:00Z"/>
          <w:rFonts w:cs="Times New Roman"/>
        </w:rPr>
      </w:pPr>
      <w:del w:id="860" w:author="Katherine Hayes" w:date="2024-06-28T12:42:00Z">
        <w:r w:rsidRPr="001F473C" w:rsidDel="006E7499">
          <w:rPr>
            <w:rFonts w:cs="Times New Roman"/>
          </w:rPr>
          <w:tab/>
        </w:r>
        <w:r w:rsidR="006B0C59" w:rsidRPr="001F473C" w:rsidDel="006E7499">
          <w:rPr>
            <w:rFonts w:cs="Times New Roman"/>
          </w:rPr>
          <w:delText>The average crown consumption was close to zero percent within 30 – 40 m past the transition zone in all thrice-burned landscapes (Fig.</w:delText>
        </w:r>
        <w:r w:rsidR="00906723" w:rsidRPr="001F473C" w:rsidDel="006E7499">
          <w:rPr>
            <w:rFonts w:cs="Times New Roman"/>
          </w:rPr>
          <w:delText xml:space="preserve"> 11). </w:delText>
        </w:r>
      </w:del>
    </w:p>
    <w:p w14:paraId="70FCEC80" w14:textId="28C1385E" w:rsidR="00BD00AA" w:rsidRPr="001F473C" w:rsidDel="006E7499" w:rsidRDefault="00B678E7" w:rsidP="00934247">
      <w:pPr>
        <w:suppressLineNumbers/>
        <w:rPr>
          <w:del w:id="861" w:author="Katherine Hayes" w:date="2024-06-28T12:42:00Z"/>
          <w:rFonts w:cs="Times New Roman"/>
        </w:rPr>
      </w:pPr>
      <w:del w:id="862" w:author="Katherine Hayes" w:date="2024-06-28T12:42:00Z">
        <w:r w:rsidRPr="001F473C" w:rsidDel="006E7499">
          <w:rPr>
            <w:rFonts w:cs="Times New Roman"/>
            <w:noProof/>
          </w:rPr>
          <w:drawing>
            <wp:inline distT="0" distB="0" distL="0" distR="0" wp14:anchorId="31D4A6A5" wp14:editId="646E8FEC">
              <wp:extent cx="5943600" cy="1485900"/>
              <wp:effectExtent l="0" t="0" r="0" b="0"/>
              <wp:docPr id="15" name="Picture 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943600" cy="1485900"/>
                      </a:xfrm>
                      <a:prstGeom prst="rect">
                        <a:avLst/>
                      </a:prstGeom>
                    </pic:spPr>
                  </pic:pic>
                </a:graphicData>
              </a:graphic>
            </wp:inline>
          </w:drawing>
        </w:r>
      </w:del>
    </w:p>
    <w:p w14:paraId="24E3992B" w14:textId="46216B73" w:rsidR="00BD00AA" w:rsidRPr="001F473C" w:rsidDel="006E7499" w:rsidRDefault="00BD00AA" w:rsidP="00483C9A">
      <w:pPr>
        <w:suppressLineNumbers/>
        <w:spacing w:line="240" w:lineRule="auto"/>
        <w:rPr>
          <w:del w:id="863" w:author="Katherine Hayes" w:date="2024-06-28T12:42:00Z"/>
          <w:rFonts w:cs="Times New Roman"/>
        </w:rPr>
      </w:pPr>
      <w:del w:id="864" w:author="Katherine Hayes" w:date="2024-06-28T12:42:00Z">
        <w:r w:rsidRPr="001F473C" w:rsidDel="006E7499">
          <w:rPr>
            <w:rFonts w:cs="Times New Roman"/>
            <w:b/>
            <w:bCs/>
          </w:rPr>
          <w:delText xml:space="preserve">Figure </w:delText>
        </w:r>
        <w:r w:rsidR="00007890" w:rsidRPr="001F473C" w:rsidDel="006E7499">
          <w:rPr>
            <w:rFonts w:cs="Times New Roman"/>
            <w:b/>
            <w:bCs/>
          </w:rPr>
          <w:delText>11</w:delText>
        </w:r>
        <w:r w:rsidRPr="001F473C" w:rsidDel="006E7499">
          <w:rPr>
            <w:rFonts w:cs="Times New Roman"/>
          </w:rPr>
          <w:delText xml:space="preserve">. </w:delText>
        </w:r>
        <w:r w:rsidR="004E0C83" w:rsidRPr="001F473C" w:rsidDel="006E7499">
          <w:rPr>
            <w:rFonts w:cs="Times New Roman"/>
          </w:rPr>
          <w:delText>Crown consumption across 1-time and 3-time burns and median and high-fuel scenarios.</w:delText>
        </w:r>
        <w:r w:rsidR="00E22BC0" w:rsidRPr="001F473C" w:rsidDel="006E7499">
          <w:rPr>
            <w:rFonts w:cs="Times New Roman"/>
          </w:rPr>
          <w:delText xml:space="preserve"> </w:delText>
        </w:r>
        <w:r w:rsidR="004E0C83" w:rsidRPr="001F473C" w:rsidDel="006E7499">
          <w:rPr>
            <w:rFonts w:cs="Times New Roman"/>
          </w:rPr>
          <w:delText>Circles represent the difference between the starting crown mass and ending crown mass, with larger circles indicating a larger difference.</w:delText>
        </w:r>
        <w:r w:rsidR="00934247" w:rsidRPr="001F473C" w:rsidDel="006E7499">
          <w:rPr>
            <w:rFonts w:cs="Times New Roman"/>
          </w:rPr>
          <w:delText xml:space="preserve"> Blue line represents </w:delText>
        </w:r>
        <w:r w:rsidR="002F2AAE" w:rsidRPr="001F473C" w:rsidDel="006E7499">
          <w:rPr>
            <w:rFonts w:cs="Times New Roman"/>
          </w:rPr>
          <w:delText xml:space="preserve">the </w:delText>
        </w:r>
        <w:r w:rsidR="00934247" w:rsidRPr="001F473C" w:rsidDel="006E7499">
          <w:rPr>
            <w:rFonts w:cs="Times New Roman"/>
          </w:rPr>
          <w:delText>average</w:delText>
        </w:r>
        <w:r w:rsidR="003B0B48" w:rsidRPr="001F473C" w:rsidDel="006E7499">
          <w:rPr>
            <w:rFonts w:cs="Times New Roman"/>
          </w:rPr>
          <w:delText>.</w:delText>
        </w:r>
        <w:r w:rsidR="00934247" w:rsidRPr="001F473C" w:rsidDel="006E7499">
          <w:rPr>
            <w:rFonts w:cs="Times New Roman"/>
          </w:rPr>
          <w:delText xml:space="preserve"> </w:delText>
        </w:r>
      </w:del>
    </w:p>
    <w:p w14:paraId="39EC7EE6" w14:textId="77777777" w:rsidR="00B62A29" w:rsidRPr="001F473C" w:rsidDel="006E7499" w:rsidRDefault="00B62A29" w:rsidP="00483C9A">
      <w:pPr>
        <w:suppressLineNumbers/>
        <w:rPr>
          <w:del w:id="865" w:author="Katherine Hayes" w:date="2024-06-28T12:42:00Z"/>
          <w:rFonts w:cs="Times New Roman"/>
        </w:rPr>
      </w:pPr>
    </w:p>
    <w:p w14:paraId="0000004B" w14:textId="4B6A6FA5" w:rsidR="00FD1B39" w:rsidRPr="001F473C" w:rsidRDefault="0072401A" w:rsidP="00670566">
      <w:pPr>
        <w:pStyle w:val="Heading2"/>
      </w:pPr>
      <w:r w:rsidRPr="001F473C">
        <w:t xml:space="preserve">4. </w:t>
      </w:r>
      <w:r w:rsidR="002525A6" w:rsidRPr="001F473C">
        <w:t>Discussion</w:t>
      </w:r>
    </w:p>
    <w:p w14:paraId="04D456D1" w14:textId="32CEEBA3" w:rsidR="002F2AAE" w:rsidRPr="001F473C" w:rsidRDefault="00E8447A" w:rsidP="002F2AAE">
      <w:pPr>
        <w:ind w:firstLine="720"/>
        <w:rPr>
          <w:rFonts w:cs="Times New Roman"/>
        </w:rPr>
      </w:pPr>
      <w:ins w:id="866" w:author="Katherine Hayes" w:date="2024-08-13T12:58:00Z">
        <w:r>
          <w:rPr>
            <w:rFonts w:cs="Times New Roman"/>
          </w:rPr>
          <w:t xml:space="preserve">Overall </w:t>
        </w:r>
      </w:ins>
      <w:del w:id="867" w:author="Katherine Hayes" w:date="2024-08-13T12:58:00Z">
        <w:r w:rsidR="002F2AAE" w:rsidRPr="001F473C" w:rsidDel="00E8447A">
          <w:rPr>
            <w:rFonts w:cs="Times New Roman"/>
          </w:rPr>
          <w:delText>F</w:delText>
        </w:r>
      </w:del>
      <w:ins w:id="868" w:author="Katherine Hayes" w:date="2024-08-13T12:58:00Z">
        <w:r>
          <w:rPr>
            <w:rFonts w:cs="Times New Roman"/>
          </w:rPr>
          <w:t>f</w:t>
        </w:r>
      </w:ins>
      <w:r w:rsidR="002F2AAE" w:rsidRPr="001F473C">
        <w:rPr>
          <w:rFonts w:cs="Times New Roman"/>
        </w:rPr>
        <w:t xml:space="preserve">uel abundance </w:t>
      </w:r>
      <w:proofErr w:type="spellStart"/>
      <w:ins w:id="869" w:author="Katherine Hayes" w:date="2024-08-13T12:58:00Z">
        <w:r>
          <w:rPr>
            <w:rFonts w:cs="Times New Roman"/>
          </w:rPr>
          <w:t xml:space="preserve">was </w:t>
        </w:r>
        <w:proofErr w:type="spellEnd"/>
        <w:r>
          <w:rPr>
            <w:rFonts w:cs="Times New Roman"/>
          </w:rPr>
          <w:t>greater in reburne</w:t>
        </w:r>
      </w:ins>
      <w:ins w:id="870" w:author="Katherine Hayes" w:date="2024-08-13T12:59:00Z">
        <w:r>
          <w:rPr>
            <w:rFonts w:cs="Times New Roman"/>
          </w:rPr>
          <w:t xml:space="preserve">d stands compared to once-burned or unburned stands, and the largest differences </w:t>
        </w:r>
      </w:ins>
      <w:ins w:id="871" w:author="Katherine Hayes" w:date="2024-08-13T13:00:00Z">
        <w:r>
          <w:rPr>
            <w:rFonts w:cs="Times New Roman"/>
          </w:rPr>
          <w:t>between fire history were in</w:t>
        </w:r>
      </w:ins>
      <w:ins w:id="872" w:author="Katherine Hayes" w:date="2024-08-13T12:59:00Z">
        <w:r>
          <w:rPr>
            <w:rFonts w:cs="Times New Roman"/>
          </w:rPr>
          <w:t xml:space="preserve"> </w:t>
        </w:r>
      </w:ins>
      <w:del w:id="873" w:author="Katherine Hayes" w:date="2024-08-13T12:59:00Z">
        <w:r w:rsidR="002F2AAE" w:rsidRPr="001F473C" w:rsidDel="00E8447A">
          <w:rPr>
            <w:rFonts w:cs="Times New Roman"/>
          </w:rPr>
          <w:delText xml:space="preserve">increased across reburn-history, particularly the </w:delText>
        </w:r>
      </w:del>
      <w:r w:rsidR="002F2AAE" w:rsidRPr="001F473C">
        <w:rPr>
          <w:rFonts w:cs="Times New Roman"/>
        </w:rPr>
        <w:t>fine and large fuel</w:t>
      </w:r>
      <w:ins w:id="874" w:author="Katherine Hayes" w:date="2024-08-13T12:59:00Z">
        <w:r>
          <w:rPr>
            <w:rFonts w:cs="Times New Roman"/>
          </w:rPr>
          <w:t xml:space="preserve"> size classes</w:t>
        </w:r>
      </w:ins>
      <w:del w:id="875" w:author="Katherine Hayes" w:date="2024-08-13T12:59:00Z">
        <w:r w:rsidR="002F2AAE" w:rsidRPr="001F473C" w:rsidDel="00E8447A">
          <w:rPr>
            <w:rFonts w:cs="Times New Roman"/>
          </w:rPr>
          <w:delText>s</w:delText>
        </w:r>
      </w:del>
      <w:r w:rsidR="002F2AAE" w:rsidRPr="001F473C">
        <w:rPr>
          <w:rFonts w:cs="Times New Roman"/>
        </w:rPr>
        <w:t xml:space="preserve">. </w:t>
      </w:r>
      <w:del w:id="876" w:author="Katherine Hayes" w:date="2024-08-13T13:00:00Z">
        <w:r w:rsidR="004E0C83" w:rsidRPr="001F473C" w:rsidDel="00E8447A">
          <w:rPr>
            <w:rFonts w:cs="Times New Roman"/>
          </w:rPr>
          <w:delText>The connectivity</w:delText>
        </w:r>
      </w:del>
      <w:ins w:id="877" w:author="Katherine Hayes" w:date="2024-08-13T13:00:00Z">
        <w:r>
          <w:rPr>
            <w:rFonts w:cs="Times New Roman"/>
          </w:rPr>
          <w:t>Connectivity</w:t>
        </w:r>
      </w:ins>
      <w:r w:rsidR="004E0C83" w:rsidRPr="001F473C">
        <w:rPr>
          <w:rFonts w:cs="Times New Roman"/>
        </w:rPr>
        <w:t xml:space="preserve"> of both surface and canopy fuels </w:t>
      </w:r>
      <w:del w:id="878" w:author="Katherine Hayes" w:date="2024-08-13T13:00:00Z">
        <w:r w:rsidR="004E0C83" w:rsidRPr="001F473C" w:rsidDel="00E8447A">
          <w:rPr>
            <w:rFonts w:cs="Times New Roman"/>
          </w:rPr>
          <w:delText>declined across</w:delText>
        </w:r>
      </w:del>
      <w:ins w:id="879" w:author="Katherine Hayes" w:date="2024-08-13T13:00:00Z">
        <w:r>
          <w:rPr>
            <w:rFonts w:cs="Times New Roman"/>
          </w:rPr>
          <w:t>was lower in</w:t>
        </w:r>
      </w:ins>
      <w:r w:rsidR="004E0C83" w:rsidRPr="001F473C">
        <w:rPr>
          <w:rFonts w:cs="Times New Roman"/>
        </w:rPr>
        <w:t xml:space="preserve"> reburned landscapes; </w:t>
      </w:r>
      <w:del w:id="880" w:author="Katherine Hayes" w:date="2024-08-13T13:00:00Z">
        <w:r w:rsidR="004E0C83" w:rsidRPr="001F473C" w:rsidDel="00E8447A">
          <w:rPr>
            <w:rFonts w:cs="Times New Roman"/>
          </w:rPr>
          <w:delText>thrice-burned trees displayed the most clumped spatial pattern</w:delText>
        </w:r>
      </w:del>
      <w:ins w:id="881" w:author="Katherine Hayes" w:date="2024-08-13T13:00:00Z">
        <w:r>
          <w:rPr>
            <w:rFonts w:cs="Times New Roman"/>
          </w:rPr>
          <w:t xml:space="preserve">trees were more clumped and bare patches of </w:t>
        </w:r>
      </w:ins>
      <w:ins w:id="882" w:author="Katherine Hayes" w:date="2024-08-13T13:01:00Z">
        <w:r>
          <w:rPr>
            <w:rFonts w:cs="Times New Roman"/>
          </w:rPr>
          <w:t>ground were</w:t>
        </w:r>
      </w:ins>
      <w:del w:id="883" w:author="Katherine Hayes" w:date="2024-08-13T13:01:00Z">
        <w:r w:rsidR="004E0C83" w:rsidRPr="001F473C" w:rsidDel="00E8447A">
          <w:rPr>
            <w:rFonts w:cs="Times New Roman"/>
          </w:rPr>
          <w:delText>, and the</w:delText>
        </w:r>
      </w:del>
      <w:r w:rsidR="004E0C83" w:rsidRPr="001F473C">
        <w:rPr>
          <w:rFonts w:cs="Times New Roman"/>
        </w:rPr>
        <w:t xml:space="preserve"> most </w:t>
      </w:r>
      <w:r w:rsidR="00161CB9" w:rsidRPr="001F473C">
        <w:rPr>
          <w:rFonts w:cs="Times New Roman"/>
        </w:rPr>
        <w:t xml:space="preserve">abundant </w:t>
      </w:r>
      <w:del w:id="884" w:author="Katherine Hayes" w:date="2024-08-13T13:01:00Z">
        <w:r w:rsidR="00161CB9" w:rsidRPr="001F473C" w:rsidDel="00E8447A">
          <w:rPr>
            <w:rFonts w:cs="Times New Roman"/>
          </w:rPr>
          <w:delText>ground cover</w:delText>
        </w:r>
        <w:r w:rsidR="004E0C83" w:rsidRPr="001F473C" w:rsidDel="00E8447A">
          <w:rPr>
            <w:rFonts w:cs="Times New Roman"/>
          </w:rPr>
          <w:delText xml:space="preserve"> </w:delText>
        </w:r>
      </w:del>
      <w:r w:rsidR="004E0C83" w:rsidRPr="001F473C">
        <w:rPr>
          <w:rFonts w:cs="Times New Roman"/>
        </w:rPr>
        <w:t>in thrice-burned landscapes</w:t>
      </w:r>
      <w:del w:id="885" w:author="Katherine Hayes" w:date="2024-08-13T13:01:00Z">
        <w:r w:rsidR="004E0C83" w:rsidRPr="001F473C" w:rsidDel="00E8447A">
          <w:rPr>
            <w:rFonts w:cs="Times New Roman"/>
          </w:rPr>
          <w:delText xml:space="preserve"> was bare litter.</w:delText>
        </w:r>
      </w:del>
      <w:ins w:id="886" w:author="Katherine Hayes" w:date="2024-08-13T13:01:00Z">
        <w:r>
          <w:rPr>
            <w:rFonts w:cs="Times New Roman"/>
          </w:rPr>
          <w:t>.</w:t>
        </w:r>
      </w:ins>
    </w:p>
    <w:p w14:paraId="61133F0E" w14:textId="03A73721" w:rsidR="002F2AAE" w:rsidRPr="00A64667" w:rsidRDefault="004E0C83" w:rsidP="002F2AAE">
      <w:pPr>
        <w:ind w:firstLine="720"/>
        <w:rPr>
          <w:rFonts w:cs="Times New Roman"/>
          <w:vertAlign w:val="superscript"/>
        </w:rPr>
      </w:pPr>
      <w:r w:rsidRPr="001F473C">
        <w:rPr>
          <w:rFonts w:cs="Times New Roman"/>
        </w:rPr>
        <w:t xml:space="preserve">Once-burned landscapes displayed a greater rate of spread </w:t>
      </w:r>
      <w:del w:id="887" w:author="Katherine Hayes" w:date="2024-07-04T13:26:00Z">
        <w:r w:rsidRPr="001F473C" w:rsidDel="00D457F6">
          <w:rPr>
            <w:rFonts w:cs="Times New Roman"/>
          </w:rPr>
          <w:delText xml:space="preserve">and consumption </w:delText>
        </w:r>
      </w:del>
      <w:r w:rsidRPr="001F473C">
        <w:rPr>
          <w:rFonts w:cs="Times New Roman"/>
        </w:rPr>
        <w:t>than thrice-burned landscapes; fire spread was rarely sustained 50 m beyond the transition point in thrice-burned simulations, even under high fuel and extreme weather conditions.</w:t>
      </w:r>
      <w:r w:rsidR="002F2AAE" w:rsidRPr="001F473C">
        <w:rPr>
          <w:rFonts w:cs="Times New Roman"/>
        </w:rPr>
        <w:t xml:space="preserve"> </w:t>
      </w:r>
      <w:r w:rsidR="00161CB9" w:rsidRPr="001F473C">
        <w:rPr>
          <w:rFonts w:cs="Times New Roman"/>
        </w:rPr>
        <w:t>Under the conditions tested, this indicates fuel constraints</w:t>
      </w:r>
      <w:r w:rsidRPr="001F473C">
        <w:rPr>
          <w:rFonts w:cs="Times New Roman"/>
        </w:rPr>
        <w:t xml:space="preserve"> may </w:t>
      </w:r>
      <w:r w:rsidR="00161CB9" w:rsidRPr="001F473C">
        <w:rPr>
          <w:rFonts w:cs="Times New Roman"/>
        </w:rPr>
        <w:t>not be overcome by fire weather</w:t>
      </w:r>
      <w:r w:rsidRPr="001F473C">
        <w:rPr>
          <w:rFonts w:cs="Times New Roman"/>
        </w:rPr>
        <w:t xml:space="preserve"> in thrice-burned landscapes.</w:t>
      </w:r>
      <w:r w:rsidR="002F2AAE" w:rsidRPr="001F473C">
        <w:rPr>
          <w:rFonts w:cs="Times New Roman"/>
        </w:rPr>
        <w:t xml:space="preserve"> This finding is consistent with the results of other models applied in Interior Alaska: processed-based models like the University of Virginia Forest Model Enhanced (UVAFME) found that declines in fuel abundance led to lower fire severity and intensity in </w:t>
      </w:r>
      <w:del w:id="888" w:author="Katherine Hayes" w:date="2024-07-04T13:33:00Z">
        <w:r w:rsidR="002F2AAE" w:rsidRPr="001F473C" w:rsidDel="00D51FB4">
          <w:rPr>
            <w:rFonts w:cs="Times New Roman"/>
          </w:rPr>
          <w:delText xml:space="preserve">stands </w:delText>
        </w:r>
      </w:del>
      <w:ins w:id="889" w:author="Katherine Hayes" w:date="2024-07-04T13:33:00Z">
        <w:r w:rsidR="00D51FB4">
          <w:rPr>
            <w:rFonts w:cs="Times New Roman"/>
          </w:rPr>
          <w:t>forests</w:t>
        </w:r>
        <w:r w:rsidR="00D51FB4" w:rsidRPr="001F473C">
          <w:rPr>
            <w:rFonts w:cs="Times New Roman"/>
          </w:rPr>
          <w:t xml:space="preserve"> </w:t>
        </w:r>
      </w:ins>
      <w:r w:rsidR="002F2AAE" w:rsidRPr="001F473C">
        <w:rPr>
          <w:rFonts w:cs="Times New Roman"/>
        </w:rPr>
        <w:t xml:space="preserve">with greater </w:t>
      </w:r>
      <w:del w:id="890" w:author="Katherine Hayes" w:date="2024-06-28T12:44:00Z">
        <w:r w:rsidR="002F2AAE" w:rsidRPr="001F473C" w:rsidDel="00AD7F53">
          <w:rPr>
            <w:rFonts w:cs="Times New Roman"/>
          </w:rPr>
          <w:delText>deciduous presence</w:delText>
        </w:r>
      </w:del>
      <w:ins w:id="891" w:author="Katherine Hayes" w:date="2024-06-28T12:44:00Z">
        <w:r w:rsidR="00AD7F53">
          <w:rPr>
            <w:rFonts w:cs="Times New Roman"/>
          </w:rPr>
          <w:t>presence of broadleaf species</w:t>
        </w:r>
      </w:ins>
      <w:r w:rsidR="002F2AAE" w:rsidRPr="001F473C">
        <w:rPr>
          <w:rFonts w:cs="Times New Roman"/>
        </w:rPr>
        <w:t xml:space="preserve"> </w:t>
      </w:r>
      <w:r w:rsidR="00891B34">
        <w:rPr>
          <w:rFonts w:cs="Times New Roman"/>
        </w:rPr>
        <w:fldChar w:fldCharType="begin"/>
      </w:r>
      <w:r w:rsidR="00891B34">
        <w:rPr>
          <w:rFonts w:cs="Times New Roman"/>
        </w:rPr>
        <w:instrText xml:space="preserve"> ADDIN ZOTERO_ITEM CSL_CITATION {"citationID":"Wz0w9a5U","properties":{"formattedCitation":"(Foster et al., 2022)","plainCitation":"(Foster et al., 2022)","noteIndex":0},"citationItems":[{"id":2022,"uris":["http://zotero.org/users/10601290/items/DDMFEIWU"],"itemData":{"id":2022,"type":"article-journal","container-title":"Environmental Research Letters","issue":"11","note":"Citation Key: foster2022disturbances\npublisher: IOP Publishing","page":"113001","title":"Disturbances in North American boreal forest and Arctic tundra: impacts, interactions, and responses","volume":"17","author":[{"family":"Foster","given":"Adrianna C"},{"family":"Wang","given":"Jonathan A"},{"family":"Frost","given":"Gerald V"},{"family":"Davidson","given":"Scott J"},{"family":"Hoy","given":"Elizabeth"},{"family":"Turner","given":"Kevin W"},{"family":"Sonnentag","given":"Oliver"},{"family":"Epstein","given":"Howard"},{"family":"Berner","given":"Logan T"},{"family":"Armstrong","given":"Amanda H"},{"literal":"others"}],"issued":{"date-parts":[["2022"]]},"citation-key":"foster2022disturbances"}}],"schema":"https://github.com/citation-style-language/schema/raw/master/csl-citation.json"} </w:instrText>
      </w:r>
      <w:r w:rsidR="00891B34">
        <w:rPr>
          <w:rFonts w:cs="Times New Roman"/>
        </w:rPr>
        <w:fldChar w:fldCharType="separate"/>
      </w:r>
      <w:r w:rsidR="00891B34">
        <w:rPr>
          <w:rFonts w:cs="Times New Roman"/>
          <w:noProof/>
        </w:rPr>
        <w:t>(Foster et al., 2022)</w:t>
      </w:r>
      <w:r w:rsidR="00891B34">
        <w:rPr>
          <w:rFonts w:cs="Times New Roman"/>
        </w:rPr>
        <w:fldChar w:fldCharType="end"/>
      </w:r>
      <w:r w:rsidR="00891B34">
        <w:rPr>
          <w:rFonts w:cs="Times New Roman"/>
        </w:rPr>
        <w:t>.</w:t>
      </w:r>
      <w:r w:rsidR="002F2AAE" w:rsidRPr="001F473C">
        <w:rPr>
          <w:rFonts w:cs="Times New Roman"/>
        </w:rPr>
        <w:t xml:space="preserve"> </w:t>
      </w:r>
      <w:r w:rsidRPr="001F473C">
        <w:rPr>
          <w:rFonts w:cs="Times New Roman"/>
        </w:rPr>
        <w:t xml:space="preserve">One element that remains unclear is the relative importance of fuel abundance vs. fuel connectivity; untangling the roles of each individual </w:t>
      </w:r>
      <w:r w:rsidR="001244F7" w:rsidRPr="001F473C">
        <w:rPr>
          <w:rFonts w:cs="Times New Roman"/>
        </w:rPr>
        <w:t>fuel characteristic</w:t>
      </w:r>
      <w:r w:rsidRPr="001F473C">
        <w:rPr>
          <w:rFonts w:cs="Times New Roman"/>
        </w:rPr>
        <w:t xml:space="preserve"> is critical to anticipating future </w:t>
      </w:r>
      <w:r w:rsidR="001244F7" w:rsidRPr="001F473C">
        <w:rPr>
          <w:rFonts w:cs="Times New Roman"/>
        </w:rPr>
        <w:t>fire behavior</w:t>
      </w:r>
      <w:r w:rsidR="00DC46B2" w:rsidRPr="001F473C">
        <w:rPr>
          <w:rFonts w:cs="Times New Roman"/>
        </w:rPr>
        <w:t>, but difficult under our current limited understanding of fire pro</w:t>
      </w:r>
      <w:r w:rsidR="005463C4" w:rsidRPr="001F473C">
        <w:rPr>
          <w:rFonts w:cs="Times New Roman"/>
        </w:rPr>
        <w:t>pagation</w:t>
      </w:r>
      <w:ins w:id="892" w:author="Katherine Hayes" w:date="2024-03-26T10:46:00Z">
        <w:r w:rsidR="00685CFA">
          <w:rPr>
            <w:rFonts w:cs="Times New Roman"/>
          </w:rPr>
          <w:t xml:space="preserve"> </w:t>
        </w:r>
      </w:ins>
      <w:r w:rsidR="0078213F">
        <w:rPr>
          <w:rFonts w:cs="Times New Roman"/>
        </w:rPr>
        <w:fldChar w:fldCharType="begin"/>
      </w:r>
      <w:r w:rsidR="0078213F">
        <w:rPr>
          <w:rFonts w:cs="Times New Roman"/>
        </w:rPr>
        <w:instrText xml:space="preserve"> ADDIN ZOTERO_ITEM CSL_CITATION {"citationID":"65MKbTR0","properties":{"formattedCitation":"(Hanan et al., 2022; Werth et al., 2011)","plainCitation":"(Hanan et al., 2022; Werth et al., 2011)","noteIndex":0},"citationItems":[{"id":3642,"uris":["http://zotero.org/users/10601290/items/RPQCRHZW"],"itemData":{"id":3642,"type":"article-journal","abstract":"Climate change has lengthened wildfire seasons and transformed fire regimes throughout the world. Thus, capturing fuel and fire dynamics is critical for projecting Earth system processes in warmer and drier future. Recent advances in fire regime modeling have linked land surface models with fire behavior models. Such models often rely on fine surface fuels to drive fire behavior and effects, and while many models can simulate processes that control how these fuels change through time (i.e., fine fuel accumulation), fuel loading estimates remain highly uncertain, largely due to uncertainties in the algorithms controlling decomposition. Uncertainties are often amplified in climate change forecasts when initial conditions and feedbacks are not well represented. The goal of this review is to highlight fine fuel decomposition as a key uncertainty in model systems. We review the current understanding of mechanisms controlling decomposition, describe how they are incorporated into models, and evaluate the uncertainties associated with different approaches. We also use three state-of-the-art land surface fire regime models to demonstrate the sensitivity of decomposition and subsequent wildfire projections to both parameter and model structure uncertainty and show that sensitivity can increase substantially under future climate warming. Given that many of the governing decomposition equations are based on individual case studies from a single location, and because key parameters are often hard coded, critical uncertainties are currently ignored. It is essential to be transparent about these uncertainties as the domain of land surface models is expanded to include the evaluation of future wildfire regimes.","container-title":"Journal of Advances in Modeling Earth Systems","DOI":"10.1029/2021MS002818","ISSN":"1942-2466","issue":"3","language":"en","note":"_eprint: https://onlinelibrary.wiley.com/doi/pdf/10.1029/2021MS002818","page":"e2021MS002818","source":"Wiley Online Library","title":"Missing Climate Feedbacks in Fire Models: Limitations and Uncertainties in Fuel Loadings and the Role of Decomposition in Fine Fuel Accumulation","title-short":"Missing Climate Feedbacks in Fire Models","volume":"14","author":[{"family":"Hanan","given":"Erin J."},{"family":"Kennedy","given":"Maureen C."},{"family":"Ren","given":"Jianning"},{"family":"Johnson","given":"Morris C."},{"family":"Smith","given":"Alistair M. S."}],"issued":{"date-parts":[["2022"]]},"citation-key":"Hanan_2022"}},{"id":3640,"uris":["http://zotero.org/users/10601290/items/5UF6E8VI"],"itemData":{"id":3640,"type":"article-journal","container-title":"JFSP Synthesis Reports","title":"Synthesis of Knowledge of Extreme Fire Behavior: Volume I for Fire Managers","title-short":"Synthesis of Knowledge of Extreme Fire Behavior","URL":"https://digitalcommons.unl.edu/jfspsynthesis/6","author":[{"family":"Werth","given":"Paul"},{"family":"Potter","given":"Brian"},{"family":"Clements","given":"Craig"},{"family":"Finney","given":"Mark"},{"family":"Forthofer","given":"Jason"},{"family":"McAllister","given":"Sara"},{"family":"Goodrick","given":"Scott"},{"family":"Alexander","given":"Martin"},{"family":"Cruz","given":"Miguel"}],"issued":{"date-parts":[["2011",1,1]]},"citation-key":"Werth_2011"}}],"schema":"https://github.com/citation-style-language/schema/raw/master/csl-citation.json"} </w:instrText>
      </w:r>
      <w:r w:rsidR="0078213F">
        <w:rPr>
          <w:rFonts w:cs="Times New Roman"/>
        </w:rPr>
        <w:fldChar w:fldCharType="separate"/>
      </w:r>
      <w:r w:rsidR="0078213F">
        <w:rPr>
          <w:rFonts w:cs="Times New Roman"/>
          <w:noProof/>
        </w:rPr>
        <w:t>(Hanan et al., 2022; Werth et al., 2011)</w:t>
      </w:r>
      <w:r w:rsidR="0078213F">
        <w:rPr>
          <w:rFonts w:cs="Times New Roman"/>
        </w:rPr>
        <w:fldChar w:fldCharType="end"/>
      </w:r>
      <w:r w:rsidR="0078213F">
        <w:rPr>
          <w:rFonts w:cs="Times New Roman"/>
        </w:rPr>
        <w:t>.</w:t>
      </w:r>
    </w:p>
    <w:p w14:paraId="09FBB973" w14:textId="5BD15355" w:rsidR="005A65D6" w:rsidRPr="001F473C" w:rsidRDefault="00E8447A" w:rsidP="002F2AAE">
      <w:pPr>
        <w:ind w:firstLine="720"/>
        <w:rPr>
          <w:rFonts w:cs="Times New Roman"/>
        </w:rPr>
      </w:pPr>
      <w:ins w:id="893" w:author="Katherine Hayes" w:date="2024-08-13T13:01:00Z">
        <w:r>
          <w:rPr>
            <w:rFonts w:cs="Times New Roman"/>
          </w:rPr>
          <w:t>We observed limited crown fire spread into burne</w:t>
        </w:r>
      </w:ins>
      <w:ins w:id="894" w:author="Katherine Hayes" w:date="2024-08-13T13:02:00Z">
        <w:r>
          <w:rPr>
            <w:rFonts w:cs="Times New Roman"/>
          </w:rPr>
          <w:t xml:space="preserve">d or reburned landscapes, indicating a what is sometimes referred to as a “transition zone” in fire behavior modeling. </w:t>
        </w:r>
      </w:ins>
      <w:r w:rsidR="004E0C83" w:rsidRPr="001F473C">
        <w:rPr>
          <w:rFonts w:cs="Times New Roman"/>
        </w:rPr>
        <w:t>Transition zones and differences in modeled fire behavior between two types of fuels (i.e., unburned vs. burned or structure vs. wildland) are observable in a variety of ecosystem types.</w:t>
      </w:r>
      <w:r w:rsidR="005A65D6" w:rsidRPr="001F473C">
        <w:rPr>
          <w:rFonts w:cs="Times New Roman"/>
        </w:rPr>
        <w:t xml:space="preserve"> </w:t>
      </w:r>
      <w:r w:rsidR="004E0C83" w:rsidRPr="001F473C">
        <w:rPr>
          <w:rFonts w:cs="Times New Roman"/>
        </w:rPr>
        <w:t>WFDS simulations of red pine and other forest types in the western US displayed transition zones from 6 m to 300 m</w:t>
      </w:r>
      <w:r w:rsidR="00DC46B2" w:rsidRPr="001F473C">
        <w:rPr>
          <w:rFonts w:cs="Times New Roman"/>
        </w:rPr>
        <w:t xml:space="preserve"> </w:t>
      </w:r>
      <w:r w:rsidR="00891B34">
        <w:rPr>
          <w:rFonts w:cs="Times New Roman"/>
        </w:rPr>
        <w:fldChar w:fldCharType="begin"/>
      </w:r>
      <w:r w:rsidR="00891B34">
        <w:rPr>
          <w:rFonts w:cs="Times New Roman"/>
        </w:rPr>
        <w:instrText xml:space="preserve"> ADDIN ZOTERO_ITEM CSL_CITATION {"citationID":"ymMxCdCK","properties":{"formattedCitation":"(Ritter et al., 2022)","plainCitation":"(Ritter et al., 2022)","noteIndex":0},"citationItems":[{"id":2104,"uris":["http://zotero.org/users/10601290/items/LADA9Y3F"],"itemData":{"id":2104,"type":"article-journal","abstract":"Over the past several decades, the management of historically frequent-fire forests in the western United States has received significant attention due to the linked ecological and social risks posed by the increased occurrence of large, contiguous patches of high-severity fire. As a result, efforts are underway to simultaneously reduce potential fire and fuel hazards and restore characteristics indicative of historical forest structures and ecological processes that enhance the diversity and quality of wildlife habitat across landscapes. Despite widespread agreement on the need for action, there is a perceived tension among scientists concerning silvicultural treatments that modify stands to optimally reduce potential fire behavior (fuel hazard reduction) versus those that aim to emulate historical forest structures and create structurally complex stands (restoration). In this work, we evaluated thinning treatments in the Black Hills National Forest that exemplify the extremes of a treatment continuum that ranges from fuel hazard reduction to restoration. The goal of this work was to understand how the differing three-dimensional stand structures created by these treatment approaches altered potential fire behavior. Our results indicate that restoration treatments created higher levels of vertical and horizontal structural complexity than the fuel hazard reduction treatments but resulted in similar reductions to potential crown fire behavior. There were some trade-offs identified as the restoration treatments created larger openings, which generated faster mean rates of fire spread; however, these increased spread rates did not translate to higher levels of canopy consumption. Overall, our results suggest that treatments can create vertical and horizontal complexity desired for restoration and wildlife habitat management while reducing fire hazard and that they can be used in concert with traditional fuel hazard reduction treatments to reduce landscape scale fire risk. We also provide some suggestions to land managers seeking to design and implement prescriptions that emulate historical structures and enhance forest complexity.","container-title":"Ecological Applications","DOI":"10.1002/eap.2682","ISSN":"1939-5582","issue":"7","language":"en","note":"_eprint: https://onlinelibrary.wiley.com/doi/pdf/10.1002/eap.2682","page":"e2682","source":"Wiley Online Library","title":"Restoration and fuel hazard reduction result in equivalent reductions in crown fire behavior in dry conifer forests","volume":"32","author":[{"family":"Ritter","given":"Scott M."},{"family":"Hoffman","given":"Chad M."},{"family":"Battaglia","given":"Mike A."},{"family":"Jain","given":"Theresa B."}],"issued":{"date-parts":[["2022"]]},"citation-key":"Ritter_2022"}}],"schema":"https://github.com/citation-style-language/schema/raw/master/csl-citation.json"} </w:instrText>
      </w:r>
      <w:r w:rsidR="00891B34">
        <w:rPr>
          <w:rFonts w:cs="Times New Roman"/>
        </w:rPr>
        <w:fldChar w:fldCharType="separate"/>
      </w:r>
      <w:r w:rsidR="00891B34">
        <w:rPr>
          <w:rFonts w:cs="Times New Roman"/>
          <w:noProof/>
        </w:rPr>
        <w:t>(Ritter et al., 2022)</w:t>
      </w:r>
      <w:r w:rsidR="00891B34">
        <w:rPr>
          <w:rFonts w:cs="Times New Roman"/>
        </w:rPr>
        <w:fldChar w:fldCharType="end"/>
      </w:r>
      <w:r w:rsidR="004E0C83" w:rsidRPr="001F473C">
        <w:rPr>
          <w:rFonts w:cs="Times New Roman"/>
        </w:rPr>
        <w:t>.</w:t>
      </w:r>
      <w:r w:rsidR="005A65D6" w:rsidRPr="001F473C">
        <w:rPr>
          <w:rFonts w:cs="Times New Roman"/>
        </w:rPr>
        <w:t xml:space="preserve"> </w:t>
      </w:r>
      <w:r w:rsidR="004E0C83" w:rsidRPr="001F473C">
        <w:rPr>
          <w:rFonts w:cs="Times New Roman"/>
        </w:rPr>
        <w:t xml:space="preserve">Prior to this, transition zones between burned and unburned forests in the interior have not been simulated using a combustion model, but have been documented by fire </w:t>
      </w:r>
      <w:r w:rsidR="004E0C83" w:rsidRPr="001F473C">
        <w:rPr>
          <w:rFonts w:cs="Times New Roman"/>
        </w:rPr>
        <w:lastRenderedPageBreak/>
        <w:t>managers across the state.</w:t>
      </w:r>
      <w:ins w:id="895" w:author="Katherine Hayes" w:date="2024-03-26T10:46:00Z">
        <w:r w:rsidR="00685CFA">
          <w:rPr>
            <w:rFonts w:cs="Times New Roman"/>
          </w:rPr>
          <w:t xml:space="preserve"> </w:t>
        </w:r>
      </w:ins>
      <w:del w:id="896" w:author="Katherine Hayes" w:date="2024-03-26T10:46:00Z">
        <w:r w:rsidR="005A65D6" w:rsidRPr="001F473C" w:rsidDel="00685CFA">
          <w:rPr>
            <w:rFonts w:cs="Times New Roman"/>
          </w:rPr>
          <w:delText xml:space="preserve"> </w:delText>
        </w:r>
        <w:r w:rsidR="004E0C83" w:rsidRPr="001F473C" w:rsidDel="00685CFA">
          <w:rPr>
            <w:rFonts w:cs="Times New Roman"/>
          </w:rPr>
          <w:delText>Our transition zone was 50-75 meters, given that w</w:delText>
        </w:r>
      </w:del>
      <w:ins w:id="897" w:author="Katherine Hayes" w:date="2024-03-26T10:46:00Z">
        <w:r w:rsidR="00685CFA">
          <w:rPr>
            <w:rFonts w:cs="Times New Roman"/>
          </w:rPr>
          <w:t>W</w:t>
        </w:r>
      </w:ins>
      <w:r w:rsidR="004E0C83" w:rsidRPr="001F473C">
        <w:rPr>
          <w:rFonts w:cs="Times New Roman"/>
        </w:rPr>
        <w:t xml:space="preserve">e did not observe a consistent rate of spread in the majority of scenarios more than 75 m from the </w:t>
      </w:r>
      <w:del w:id="898" w:author="Katherine Hayes" w:date="2024-03-26T10:46:00Z">
        <w:r w:rsidR="004E0C83" w:rsidRPr="001F473C" w:rsidDel="00685CFA">
          <w:rPr>
            <w:rFonts w:cs="Times New Roman"/>
          </w:rPr>
          <w:delText>transition zone</w:delText>
        </w:r>
      </w:del>
      <w:ins w:id="899" w:author="Katherine Hayes" w:date="2024-03-26T10:46:00Z">
        <w:r w:rsidR="00685CFA">
          <w:rPr>
            <w:rFonts w:cs="Times New Roman"/>
          </w:rPr>
          <w:t xml:space="preserve">border between burned and unburned forest, implying </w:t>
        </w:r>
      </w:ins>
      <w:ins w:id="900" w:author="Katherine Hayes" w:date="2024-05-13T14:48:00Z">
        <w:r w:rsidR="00656A76">
          <w:rPr>
            <w:rFonts w:cs="Times New Roman"/>
          </w:rPr>
          <w:t>fire spread is limited in continuous reburned landscapes</w:t>
        </w:r>
      </w:ins>
      <w:r w:rsidR="004E0C83" w:rsidRPr="001F473C">
        <w:rPr>
          <w:rFonts w:cs="Times New Roman"/>
        </w:rPr>
        <w:t>.</w:t>
      </w:r>
    </w:p>
    <w:p w14:paraId="36DB8BCB" w14:textId="4F352D78" w:rsidR="002F2AAE" w:rsidRPr="001F473C" w:rsidRDefault="00D31758" w:rsidP="002F2AAE">
      <w:pPr>
        <w:ind w:firstLine="720"/>
        <w:rPr>
          <w:rFonts w:cs="Times New Roman"/>
        </w:rPr>
      </w:pPr>
      <w:ins w:id="901" w:author="Katherine Hayes" w:date="2024-03-20T13:36:00Z">
        <w:r>
          <w:rPr>
            <w:rFonts w:cs="Times New Roman"/>
          </w:rPr>
          <w:t xml:space="preserve">Our </w:t>
        </w:r>
      </w:ins>
      <w:ins w:id="902" w:author="Katherine Hayes" w:date="2024-03-26T10:47:00Z">
        <w:r w:rsidR="00685CFA">
          <w:rPr>
            <w:rFonts w:cs="Times New Roman"/>
          </w:rPr>
          <w:t>modeling here makes several</w:t>
        </w:r>
      </w:ins>
      <w:ins w:id="903" w:author="Katherine Hayes" w:date="2024-03-26T10:48:00Z">
        <w:r w:rsidR="00685CFA">
          <w:rPr>
            <w:rFonts w:cs="Times New Roman"/>
          </w:rPr>
          <w:t xml:space="preserve"> important simplifying assumptions around </w:t>
        </w:r>
      </w:ins>
      <w:del w:id="904" w:author="Katherine Hayes" w:date="2024-03-20T13:36:00Z">
        <w:r w:rsidR="006B0C59" w:rsidRPr="001F473C" w:rsidDel="00D31758">
          <w:rPr>
            <w:rFonts w:cs="Times New Roman"/>
          </w:rPr>
          <w:delText>P</w:delText>
        </w:r>
      </w:del>
      <w:del w:id="905" w:author="Katherine Hayes" w:date="2024-03-26T10:48:00Z">
        <w:r w:rsidR="006B0C59" w:rsidRPr="001F473C" w:rsidDel="00685CFA">
          <w:rPr>
            <w:rFonts w:cs="Times New Roman"/>
          </w:rPr>
          <w:delText xml:space="preserve">otential key dynamics of </w:delText>
        </w:r>
      </w:del>
      <w:r w:rsidR="006B0C59" w:rsidRPr="001F473C">
        <w:rPr>
          <w:rFonts w:cs="Times New Roman"/>
        </w:rPr>
        <w:t>fire behavior in boreal forests</w:t>
      </w:r>
      <w:del w:id="906" w:author="Katherine Hayes" w:date="2024-03-20T13:36:00Z">
        <w:r w:rsidR="006B0C59" w:rsidRPr="001F473C" w:rsidDel="00D31758">
          <w:rPr>
            <w:rFonts w:cs="Times New Roman"/>
          </w:rPr>
          <w:delText xml:space="preserve"> are not fully represented in WFDS</w:delText>
        </w:r>
      </w:del>
      <w:r w:rsidR="006B0C59" w:rsidRPr="001F473C">
        <w:rPr>
          <w:rFonts w:cs="Times New Roman"/>
        </w:rPr>
        <w:t>.</w:t>
      </w:r>
      <w:ins w:id="907" w:author="Katherine Hayes" w:date="2024-03-20T13:36:00Z">
        <w:r>
          <w:rPr>
            <w:rFonts w:cs="Times New Roman"/>
          </w:rPr>
          <w:t xml:space="preserve"> </w:t>
        </w:r>
      </w:ins>
      <w:ins w:id="908" w:author="Katherine Hayes" w:date="2024-03-26T10:51:00Z">
        <w:r w:rsidR="00685CFA">
          <w:rPr>
            <w:rFonts w:cs="Times New Roman"/>
          </w:rPr>
          <w:t>First, s</w:t>
        </w:r>
      </w:ins>
      <w:ins w:id="909" w:author="Katherine Hayes" w:date="2024-03-20T13:36:00Z">
        <w:r>
          <w:rPr>
            <w:rFonts w:cs="Times New Roman"/>
          </w:rPr>
          <w:t>moldering fires are a key element of boreal fi</w:t>
        </w:r>
      </w:ins>
      <w:ins w:id="910" w:author="Katherine Hayes" w:date="2024-03-20T13:37:00Z">
        <w:r>
          <w:rPr>
            <w:rFonts w:cs="Times New Roman"/>
          </w:rPr>
          <w:t>res</w:t>
        </w:r>
      </w:ins>
      <w:ins w:id="911" w:author="Katherine Hayes" w:date="2024-03-26T10:48:00Z">
        <w:r w:rsidR="00685CFA">
          <w:rPr>
            <w:rFonts w:cs="Times New Roman"/>
          </w:rPr>
          <w:t xml:space="preserve"> (</w:t>
        </w:r>
      </w:ins>
      <w:ins w:id="912" w:author="Katherine Hayes" w:date="2024-05-13T14:49:00Z">
        <w:r w:rsidR="00656A76">
          <w:rPr>
            <w:rFonts w:cs="Times New Roman"/>
          </w:rPr>
          <w:t>Ryan 2002</w:t>
        </w:r>
      </w:ins>
      <w:ins w:id="913" w:author="Katherine Hayes" w:date="2024-03-26T10:48:00Z">
        <w:r w:rsidR="00685CFA">
          <w:rPr>
            <w:rFonts w:cs="Times New Roman"/>
          </w:rPr>
          <w:t>)</w:t>
        </w:r>
      </w:ins>
      <w:ins w:id="914" w:author="Katherine Hayes" w:date="2024-05-17T15:17:00Z">
        <w:r w:rsidR="00560196">
          <w:rPr>
            <w:rFonts w:cs="Times New Roman"/>
          </w:rPr>
          <w:t xml:space="preserve">. </w:t>
        </w:r>
      </w:ins>
      <w:ins w:id="915" w:author="Katherine Hayes" w:date="2024-03-26T10:49:00Z">
        <w:r w:rsidR="00685CFA">
          <w:rPr>
            <w:rFonts w:cs="Times New Roman"/>
          </w:rPr>
          <w:t xml:space="preserve">However, we observed shallow or non-existent soil organic layers in emerging </w:t>
        </w:r>
      </w:ins>
      <w:ins w:id="916" w:author="Katherine Hayes" w:date="2024-06-28T12:44:00Z">
        <w:r w:rsidR="00AD7F53">
          <w:rPr>
            <w:rFonts w:cs="Times New Roman"/>
          </w:rPr>
          <w:t xml:space="preserve">broadleaf </w:t>
        </w:r>
      </w:ins>
      <w:ins w:id="917" w:author="Katherine Hayes" w:date="2024-03-26T10:50:00Z">
        <w:r w:rsidR="00685CFA">
          <w:rPr>
            <w:rFonts w:cs="Times New Roman"/>
          </w:rPr>
          <w:t xml:space="preserve">reburned </w:t>
        </w:r>
      </w:ins>
      <w:ins w:id="918" w:author="Katherine Hayes" w:date="2024-07-04T13:33:00Z">
        <w:r w:rsidR="00D51FB4">
          <w:rPr>
            <w:rFonts w:cs="Times New Roman"/>
          </w:rPr>
          <w:t>forests</w:t>
        </w:r>
      </w:ins>
      <w:ins w:id="919" w:author="Katherine Hayes" w:date="2024-03-26T10:50:00Z">
        <w:r w:rsidR="00685CFA">
          <w:rPr>
            <w:rFonts w:cs="Times New Roman"/>
          </w:rPr>
          <w:t xml:space="preserve"> (Hayes and Buma, 2021)</w:t>
        </w:r>
      </w:ins>
      <w:ins w:id="920" w:author="Katherine Hayes" w:date="2024-03-26T10:49:00Z">
        <w:r w:rsidR="00685CFA">
          <w:rPr>
            <w:rFonts w:cs="Times New Roman"/>
          </w:rPr>
          <w:t xml:space="preserve">, </w:t>
        </w:r>
      </w:ins>
      <w:ins w:id="921" w:author="Katherine Hayes" w:date="2024-03-26T10:50:00Z">
        <w:r w:rsidR="00685CFA">
          <w:rPr>
            <w:rFonts w:cs="Times New Roman"/>
          </w:rPr>
          <w:t>which might imply</w:t>
        </w:r>
      </w:ins>
      <w:ins w:id="922" w:author="Katherine Hayes" w:date="2024-03-26T10:49:00Z">
        <w:r w:rsidR="00685CFA">
          <w:rPr>
            <w:rFonts w:cs="Times New Roman"/>
          </w:rPr>
          <w:t xml:space="preserve"> smoldering may be limited in such forest types.</w:t>
        </w:r>
        <w:r w:rsidR="00685CFA" w:rsidRPr="001F473C">
          <w:rPr>
            <w:rFonts w:cs="Times New Roman"/>
          </w:rPr>
          <w:t xml:space="preserve"> </w:t>
        </w:r>
        <w:r w:rsidR="00685CFA">
          <w:rPr>
            <w:rFonts w:cs="Times New Roman"/>
          </w:rPr>
          <w:t>While</w:t>
        </w:r>
        <w:r w:rsidR="00685CFA" w:rsidRPr="001F473C">
          <w:rPr>
            <w:rFonts w:cs="Times New Roman"/>
          </w:rPr>
          <w:t xml:space="preserve"> we do not expect these fuels to play a significant role in fire spread </w:t>
        </w:r>
        <w:r w:rsidR="00685CFA">
          <w:rPr>
            <w:rFonts w:cs="Times New Roman"/>
          </w:rPr>
          <w:t xml:space="preserve">in </w:t>
        </w:r>
      </w:ins>
      <w:ins w:id="923" w:author="Katherine Hayes" w:date="2024-06-28T12:44:00Z">
        <w:r w:rsidR="00AD7F53">
          <w:rPr>
            <w:rFonts w:cs="Times New Roman"/>
          </w:rPr>
          <w:t>broadleaf</w:t>
        </w:r>
      </w:ins>
      <w:ins w:id="924" w:author="Katherine Hayes" w:date="2024-03-26T10:49:00Z">
        <w:r w:rsidR="00685CFA">
          <w:rPr>
            <w:rFonts w:cs="Times New Roman"/>
          </w:rPr>
          <w:t xml:space="preserve"> </w:t>
        </w:r>
      </w:ins>
      <w:ins w:id="925" w:author="Katherine Hayes" w:date="2024-07-04T13:33:00Z">
        <w:r w:rsidR="00D51FB4">
          <w:rPr>
            <w:rFonts w:cs="Times New Roman"/>
          </w:rPr>
          <w:t xml:space="preserve">forests </w:t>
        </w:r>
      </w:ins>
      <w:ins w:id="926" w:author="Katherine Hayes" w:date="2024-03-26T10:49:00Z">
        <w:r w:rsidR="00685CFA" w:rsidRPr="001F473C">
          <w:rPr>
            <w:rFonts w:cs="Times New Roman"/>
          </w:rPr>
          <w:t>over the temporal scales simulated, they may be important on a larger scale.</w:t>
        </w:r>
      </w:ins>
      <w:ins w:id="927" w:author="Katherine Hayes" w:date="2024-03-26T10:50:00Z">
        <w:r w:rsidR="00685CFA">
          <w:rPr>
            <w:rFonts w:cs="Times New Roman"/>
          </w:rPr>
          <w:t xml:space="preserve"> V</w:t>
        </w:r>
      </w:ins>
      <w:ins w:id="928" w:author="Katherine Hayes" w:date="2024-03-20T13:37:00Z">
        <w:r>
          <w:rPr>
            <w:rFonts w:cs="Times New Roman"/>
          </w:rPr>
          <w:t>ery few fire behavior models can simulate smolde</w:t>
        </w:r>
      </w:ins>
      <w:ins w:id="929" w:author="Katherine Hayes" w:date="2024-03-26T10:48:00Z">
        <w:r w:rsidR="00685CFA">
          <w:rPr>
            <w:rFonts w:cs="Times New Roman"/>
          </w:rPr>
          <w:t>r</w:t>
        </w:r>
      </w:ins>
      <w:ins w:id="930" w:author="Katherine Hayes" w:date="2024-03-20T13:37:00Z">
        <w:r>
          <w:rPr>
            <w:rFonts w:cs="Times New Roman"/>
          </w:rPr>
          <w:t xml:space="preserve">ing and fire spread </w:t>
        </w:r>
      </w:ins>
      <w:ins w:id="931" w:author="Katherine Hayes" w:date="2024-03-20T13:38:00Z">
        <w:r>
          <w:rPr>
            <w:rFonts w:cs="Times New Roman"/>
          </w:rPr>
          <w:t>simultaneously</w:t>
        </w:r>
      </w:ins>
      <w:ins w:id="932" w:author="Katherine Hayes" w:date="2024-03-20T13:37:00Z">
        <w:r>
          <w:rPr>
            <w:rFonts w:cs="Times New Roman"/>
          </w:rPr>
          <w:t xml:space="preserve"> at a scale relevant to both forms of combustion.</w:t>
        </w:r>
      </w:ins>
      <w:r w:rsidR="003B0F0D" w:rsidRPr="001F473C">
        <w:rPr>
          <w:rFonts w:cs="Times New Roman"/>
        </w:rPr>
        <w:t xml:space="preserve"> </w:t>
      </w:r>
      <w:del w:id="933" w:author="Katherine Hayes" w:date="2024-03-20T13:37:00Z">
        <w:r w:rsidR="004E0C83" w:rsidRPr="001F473C" w:rsidDel="00D31758">
          <w:rPr>
            <w:rFonts w:cs="Times New Roman"/>
          </w:rPr>
          <w:delText>More specifically</w:delText>
        </w:r>
      </w:del>
      <w:del w:id="934" w:author="Katherine Hayes" w:date="2024-03-26T10:50:00Z">
        <w:r w:rsidR="004E0C83" w:rsidRPr="001F473C" w:rsidDel="00685CFA">
          <w:rPr>
            <w:rFonts w:cs="Times New Roman"/>
          </w:rPr>
          <w:delText xml:space="preserve"> WFDS does not include soil organic layers or coarse woody debris</w:delText>
        </w:r>
      </w:del>
      <w:del w:id="935" w:author="Katherine Hayes" w:date="2024-03-20T13:37:00Z">
        <w:r w:rsidR="004E0C83" w:rsidRPr="001F473C" w:rsidDel="00D31758">
          <w:rPr>
            <w:rFonts w:cs="Times New Roman"/>
          </w:rPr>
          <w:delText>, which are important sources of smoldering fires in the boreal</w:delText>
        </w:r>
      </w:del>
      <w:del w:id="936" w:author="Katherine Hayes" w:date="2024-03-26T10:50:00Z">
        <w:r w:rsidR="004E0C83" w:rsidRPr="001F473C" w:rsidDel="00685CFA">
          <w:rPr>
            <w:rFonts w:cs="Times New Roman"/>
          </w:rPr>
          <w:delText>.</w:delText>
        </w:r>
      </w:del>
      <w:del w:id="937" w:author="Katherine Hayes" w:date="2024-03-26T10:49:00Z">
        <w:r w:rsidR="00CA3881" w:rsidRPr="001F473C" w:rsidDel="00685CFA">
          <w:rPr>
            <w:rFonts w:cs="Times New Roman"/>
          </w:rPr>
          <w:delText xml:space="preserve"> </w:delText>
        </w:r>
      </w:del>
      <w:del w:id="938" w:author="Katherine Hayes" w:date="2024-03-20T13:39:00Z">
        <w:r w:rsidR="004E0C83" w:rsidRPr="001F473C" w:rsidDel="00D31758">
          <w:rPr>
            <w:rFonts w:cs="Times New Roman"/>
          </w:rPr>
          <w:delText xml:space="preserve">Although </w:delText>
        </w:r>
      </w:del>
      <w:del w:id="939" w:author="Katherine Hayes" w:date="2024-03-26T10:49:00Z">
        <w:r w:rsidR="004E0C83" w:rsidRPr="001F473C" w:rsidDel="00685CFA">
          <w:rPr>
            <w:rFonts w:cs="Times New Roman"/>
          </w:rPr>
          <w:delText>we do not expect these fuels to play a significant role in fire spread over the temporal scales simulated, they may be important on a larger scale.</w:delText>
        </w:r>
        <w:r w:rsidR="00225FA2" w:rsidRPr="001F473C" w:rsidDel="00685CFA">
          <w:rPr>
            <w:rFonts w:cs="Times New Roman"/>
          </w:rPr>
          <w:delText xml:space="preserve"> </w:delText>
        </w:r>
      </w:del>
      <w:del w:id="940" w:author="Katherine Hayes" w:date="2024-03-20T13:38:00Z">
        <w:r w:rsidR="00225FA2" w:rsidRPr="001F473C" w:rsidDel="00D31758">
          <w:rPr>
            <w:rFonts w:cs="Times New Roman"/>
          </w:rPr>
          <w:delText>Given the emerging nature of continued short-interval reburning, there are still relatively few documented sites of twice- and thrice-burned landscapes in the Interior. Additional empirical observations of repeat reburning will help inform our understanding of potential future fire behavior in reburned stands (and thus the strength and/or duration of a negative deciduous feedback).</w:delText>
        </w:r>
      </w:del>
      <w:ins w:id="941" w:author="Katherine Hayes" w:date="2024-03-20T13:38:00Z">
        <w:r>
          <w:rPr>
            <w:rFonts w:cs="Times New Roman"/>
          </w:rPr>
          <w:t xml:space="preserve">Future work that </w:t>
        </w:r>
      </w:ins>
      <w:ins w:id="942" w:author="Katherine Hayes" w:date="2024-03-20T13:39:00Z">
        <w:r>
          <w:rPr>
            <w:rFonts w:cs="Times New Roman"/>
          </w:rPr>
          <w:t>examines the role of</w:t>
        </w:r>
      </w:ins>
      <w:ins w:id="943" w:author="Katherine Hayes" w:date="2024-03-20T13:38:00Z">
        <w:r>
          <w:rPr>
            <w:rFonts w:cs="Times New Roman"/>
          </w:rPr>
          <w:t xml:space="preserve"> smolde</w:t>
        </w:r>
      </w:ins>
      <w:ins w:id="944" w:author="Katherine Hayes" w:date="2024-03-20T13:39:00Z">
        <w:r>
          <w:rPr>
            <w:rFonts w:cs="Times New Roman"/>
          </w:rPr>
          <w:t>r</w:t>
        </w:r>
      </w:ins>
      <w:ins w:id="945" w:author="Katherine Hayes" w:date="2024-03-20T13:38:00Z">
        <w:r>
          <w:rPr>
            <w:rFonts w:cs="Times New Roman"/>
          </w:rPr>
          <w:t xml:space="preserve">ing combustion </w:t>
        </w:r>
      </w:ins>
      <w:ins w:id="946" w:author="Katherine Hayes" w:date="2024-03-20T13:39:00Z">
        <w:r>
          <w:rPr>
            <w:rFonts w:cs="Times New Roman"/>
          </w:rPr>
          <w:t xml:space="preserve">in </w:t>
        </w:r>
      </w:ins>
      <w:ins w:id="947" w:author="Katherine Hayes" w:date="2024-06-28T12:44:00Z">
        <w:r w:rsidR="00AD7F53">
          <w:rPr>
            <w:rFonts w:cs="Times New Roman"/>
          </w:rPr>
          <w:t>broadleaf</w:t>
        </w:r>
      </w:ins>
      <w:ins w:id="948" w:author="Katherine Hayes" w:date="2024-03-20T13:39:00Z">
        <w:r>
          <w:rPr>
            <w:rFonts w:cs="Times New Roman"/>
          </w:rPr>
          <w:t xml:space="preserve"> </w:t>
        </w:r>
      </w:ins>
      <w:ins w:id="949" w:author="Katherine Hayes" w:date="2024-07-04T13:33:00Z">
        <w:r w:rsidR="00D51FB4">
          <w:rPr>
            <w:rFonts w:cs="Times New Roman"/>
          </w:rPr>
          <w:t>forests</w:t>
        </w:r>
      </w:ins>
      <w:ins w:id="950" w:author="Katherine Hayes" w:date="2024-03-20T13:39:00Z">
        <w:r>
          <w:rPr>
            <w:rFonts w:cs="Times New Roman"/>
          </w:rPr>
          <w:t xml:space="preserve"> </w:t>
        </w:r>
      </w:ins>
      <w:ins w:id="951" w:author="Katherine Hayes" w:date="2024-03-20T13:38:00Z">
        <w:r>
          <w:rPr>
            <w:rFonts w:cs="Times New Roman"/>
          </w:rPr>
          <w:t>or the transition</w:t>
        </w:r>
      </w:ins>
      <w:ins w:id="952" w:author="Katherine Hayes" w:date="2024-03-20T13:39:00Z">
        <w:r>
          <w:rPr>
            <w:rFonts w:cs="Times New Roman"/>
          </w:rPr>
          <w:t xml:space="preserve"> between smoldering and spreading in boreal fuel types more g</w:t>
        </w:r>
      </w:ins>
      <w:ins w:id="953" w:author="Katherine Hayes" w:date="2024-03-20T13:40:00Z">
        <w:r>
          <w:rPr>
            <w:rFonts w:cs="Times New Roman"/>
          </w:rPr>
          <w:t xml:space="preserve">enerally would help fill this gap. </w:t>
        </w:r>
      </w:ins>
      <w:ins w:id="954" w:author="Katherine Hayes" w:date="2024-03-26T10:57:00Z">
        <w:r w:rsidR="00B12107" w:rsidRPr="00E07D3E">
          <w:rPr>
            <w:rFonts w:cs="Times New Roman"/>
            <w:highlight w:val="yellow"/>
            <w:rPrChange w:id="955" w:author="Katherine Hayes" w:date="2024-08-13T13:05:00Z">
              <w:rPr>
                <w:rFonts w:cs="Times New Roman"/>
              </w:rPr>
            </w:rPrChange>
          </w:rPr>
          <w:t>Secondly</w:t>
        </w:r>
      </w:ins>
      <w:ins w:id="956" w:author="Katherine Hayes" w:date="2024-08-13T13:05:00Z">
        <w:r w:rsidR="00E07D3E" w:rsidRPr="00E07D3E">
          <w:rPr>
            <w:rFonts w:cs="Times New Roman"/>
            <w:rPrChange w:id="957" w:author="Katherine Hayes" w:date="2024-08-13T13:05:00Z">
              <w:rPr>
                <w:rFonts w:cs="Times New Roman"/>
                <w:vertAlign w:val="superscript"/>
              </w:rPr>
            </w:rPrChange>
          </w:rPr>
          <w:t>,</w:t>
        </w:r>
        <w:r w:rsidR="00E07D3E">
          <w:rPr>
            <w:rFonts w:cs="Times New Roman"/>
            <w:vertAlign w:val="superscript"/>
          </w:rPr>
          <w:t xml:space="preserve"> </w:t>
        </w:r>
        <w:r w:rsidR="00E07D3E">
          <w:rPr>
            <w:rFonts w:cs="Times New Roman"/>
          </w:rPr>
          <w:t xml:space="preserve">while WFDS is well validated for similar systems and fuel types, it remains unvalidated for boreal systems. </w:t>
        </w:r>
      </w:ins>
      <w:ins w:id="958" w:author="Katherine Hayes" w:date="2024-08-13T13:07:00Z">
        <w:r w:rsidR="00E07D3E">
          <w:rPr>
            <w:rFonts w:cs="Times New Roman"/>
          </w:rPr>
          <w:t>Given that our work is explorative and not predictive, WFDS remains a powerful tool for exploring novel fuel characteristics, but comparing WFDS mod</w:t>
        </w:r>
      </w:ins>
      <w:ins w:id="959" w:author="Katherine Hayes" w:date="2024-08-13T13:08:00Z">
        <w:r w:rsidR="00E07D3E">
          <w:rPr>
            <w:rFonts w:cs="Times New Roman"/>
          </w:rPr>
          <w:t xml:space="preserve">eled fire behavior with data from observed prescribed fire would help confirm the accuracy of this approach in boreal </w:t>
        </w:r>
        <w:r w:rsidR="001E41D9">
          <w:rPr>
            <w:rFonts w:cs="Times New Roman"/>
          </w:rPr>
          <w:t xml:space="preserve">forests. </w:t>
        </w:r>
        <w:r w:rsidR="00E07D3E">
          <w:rPr>
            <w:rFonts w:cs="Times New Roman"/>
          </w:rPr>
          <w:t xml:space="preserve"> </w:t>
        </w:r>
      </w:ins>
    </w:p>
    <w:p w14:paraId="0B0E04E6" w14:textId="01912B64" w:rsidR="00B12107" w:rsidRPr="001F473C" w:rsidDel="00B12107" w:rsidRDefault="00E8447A" w:rsidP="00B12107">
      <w:pPr>
        <w:ind w:firstLine="720"/>
        <w:rPr>
          <w:del w:id="960" w:author="Katherine Hayes" w:date="2024-03-26T10:57:00Z"/>
          <w:moveTo w:id="961" w:author="Katherine Hayes" w:date="2024-03-26T10:57:00Z"/>
          <w:rFonts w:cs="Times New Roman"/>
          <w:b/>
        </w:rPr>
      </w:pPr>
      <w:bookmarkStart w:id="962" w:name="_heading=h.8nw2kotdx536" w:colFirst="0" w:colLast="0"/>
      <w:bookmarkEnd w:id="962"/>
      <w:ins w:id="963" w:author="Katherine Hayes" w:date="2024-08-13T13:02:00Z">
        <w:r>
          <w:rPr>
            <w:rFonts w:cs="Times New Roman"/>
          </w:rPr>
          <w:t xml:space="preserve">Self-regulation via </w:t>
        </w:r>
      </w:ins>
      <w:moveToRangeStart w:id="964" w:author="Katherine Hayes" w:date="2024-03-26T10:57:00Z" w:name="move162343054"/>
      <w:moveTo w:id="965" w:author="Katherine Hayes" w:date="2024-03-26T10:57:00Z">
        <w:del w:id="966" w:author="Katherine Hayes" w:date="2024-08-13T13:02:00Z">
          <w:r w:rsidR="00B12107" w:rsidRPr="001F473C" w:rsidDel="00E8447A">
            <w:rPr>
              <w:rFonts w:cs="Times New Roman"/>
            </w:rPr>
            <w:delText>T</w:delText>
          </w:r>
        </w:del>
      </w:moveTo>
      <w:ins w:id="967" w:author="Katherine Hayes" w:date="2024-08-13T13:02:00Z">
        <w:r>
          <w:rPr>
            <w:rFonts w:cs="Times New Roman"/>
          </w:rPr>
          <w:t>t</w:t>
        </w:r>
      </w:ins>
      <w:moveTo w:id="968" w:author="Katherine Hayes" w:date="2024-03-26T10:57:00Z">
        <w:r w:rsidR="00B12107" w:rsidRPr="001F473C">
          <w:rPr>
            <w:rFonts w:cs="Times New Roman"/>
          </w:rPr>
          <w:t xml:space="preserve">he presence of </w:t>
        </w:r>
        <w:del w:id="969" w:author="Katherine Hayes" w:date="2024-06-28T12:45:00Z">
          <w:r w:rsidR="00B12107" w:rsidRPr="001F473C" w:rsidDel="00AD7F53">
            <w:rPr>
              <w:rFonts w:cs="Times New Roman"/>
            </w:rPr>
            <w:delText>less-flammable</w:delText>
          </w:r>
        </w:del>
      </w:moveTo>
      <w:ins w:id="970" w:author="Katherine Hayes" w:date="2024-06-28T12:45:00Z">
        <w:r w:rsidR="00AD7F53">
          <w:rPr>
            <w:rFonts w:cs="Times New Roman"/>
          </w:rPr>
          <w:t>higher moisture</w:t>
        </w:r>
      </w:ins>
      <w:moveTo w:id="971" w:author="Katherine Hayes" w:date="2024-03-26T10:57:00Z">
        <w:r w:rsidR="00B12107" w:rsidRPr="001F473C">
          <w:rPr>
            <w:rFonts w:cs="Times New Roman"/>
          </w:rPr>
          <w:t xml:space="preserve"> </w:t>
        </w:r>
        <w:del w:id="972" w:author="Katherine Hayes" w:date="2024-06-28T12:44:00Z">
          <w:r w:rsidR="00B12107" w:rsidRPr="001F473C" w:rsidDel="00AD7F53">
            <w:rPr>
              <w:rFonts w:cs="Times New Roman"/>
            </w:rPr>
            <w:delText>deciduous</w:delText>
          </w:r>
        </w:del>
      </w:moveTo>
      <w:ins w:id="973" w:author="Katherine Hayes" w:date="2024-06-28T12:44:00Z">
        <w:r w:rsidR="00AD7F53">
          <w:rPr>
            <w:rFonts w:cs="Times New Roman"/>
          </w:rPr>
          <w:t>broadleaf</w:t>
        </w:r>
      </w:ins>
      <w:moveTo w:id="974" w:author="Katherine Hayes" w:date="2024-03-26T10:57:00Z">
        <w:r w:rsidR="00B12107" w:rsidRPr="001F473C">
          <w:rPr>
            <w:rFonts w:cs="Times New Roman"/>
          </w:rPr>
          <w:t xml:space="preserve"> species has been invoked as a landscape management solution to boreal warming </w:t>
        </w:r>
        <w:r w:rsidR="00B12107">
          <w:rPr>
            <w:rFonts w:cs="Times New Roman"/>
          </w:rPr>
          <w:fldChar w:fldCharType="begin"/>
        </w:r>
        <w:r w:rsidR="00B12107">
          <w:rPr>
            <w:rFonts w:cs="Times New Roman"/>
          </w:rPr>
          <w:instrText xml:space="preserve"> ADDIN ZOTERO_ITEM CSL_CITATION {"citationID":"GPiOAXpm","properties":{"formattedCitation":"(Astrup et al., 2018)","plainCitation":"(Astrup et al., 2018)","noteIndex":0},"citationItems":[{"id":451,"uris":["http://zotero.org/users/10601290/items/9HB52XF5"],"itemData":{"id":451,"type":"article-journal","abstract":"The boreal forest is experiencing increasing levels of natural disturbance largely attributable to a changing climate. Among the most prevalent are stand-replacing wildfires that may accelerate warming and place local populations at risk1. Both adaptive and mitigating …","container-title":"Nat. Clim. Chang.","note":"publisher: nature.com","title":"A sensible climate solution for the boreal forest","author":[{"family":"Astrup","given":"R"},{"family":"Bernier","given":"P Y"},{"family":"Genet","given":"H"},{"family":"Lutz","given":"D A"},{"literal":"others"}],"issued":{"date-parts":[["2018"]]},"citation-key":"Astrup_2018"}}],"schema":"https://github.com/citation-style-language/schema/raw/master/csl-citation.json"} </w:instrText>
        </w:r>
        <w:r w:rsidR="00B12107">
          <w:rPr>
            <w:rFonts w:cs="Times New Roman"/>
          </w:rPr>
          <w:fldChar w:fldCharType="separate"/>
        </w:r>
        <w:r w:rsidR="00B12107">
          <w:rPr>
            <w:rFonts w:cs="Times New Roman"/>
            <w:noProof/>
          </w:rPr>
          <w:t>(Astrup et al., 2018)</w:t>
        </w:r>
        <w:r w:rsidR="00B12107">
          <w:rPr>
            <w:rFonts w:cs="Times New Roman"/>
          </w:rPr>
          <w:fldChar w:fldCharType="end"/>
        </w:r>
        <w:r w:rsidR="00B12107" w:rsidRPr="001F473C">
          <w:rPr>
            <w:rFonts w:cs="Times New Roman"/>
          </w:rPr>
          <w:t xml:space="preserve">, based on paleoecological evidence of declining fire activity found alongside increases in the presence of birch pollen </w:t>
        </w:r>
        <w:r w:rsidR="00B12107">
          <w:rPr>
            <w:rFonts w:cs="Times New Roman"/>
          </w:rPr>
          <w:fldChar w:fldCharType="begin"/>
        </w:r>
        <w:r w:rsidR="00B12107">
          <w:rPr>
            <w:rFonts w:cs="Times New Roman"/>
          </w:rPr>
          <w:instrText xml:space="preserve"> ADDIN ZOTERO_ITEM CSL_CITATION {"citationID":"AK8xTLev","properties":{"formattedCitation":"(Brubaker et al., 2009; Kelly et al., 2013)","plainCitation":"(Brubaker et al., 2009; Kelly et al., 2013)","noteIndex":0},"citationItems":[{"id":859,"uris":["http://zotero.org/users/10601290/items/ZQ4JM28M"],"itemData":{"id":859,"type":"article-journal","abstract":"Interactions between vegetation and ﬁre have the potential to overshadow direct effects of climate change on ﬁre regimes in boreal forests of North America. We develop methods to compare sediment-charcoal records with ﬁre regimes simulated by an ecological model, ALFRESCO (Alaskan Frame-based Ecosystem Code) and apply these methods to evaluate potential causes of a mid-Holocene ﬁre-regime shift in boreal forests of the southcentral Brooks Range, Alaska, USA. Fire-return intervals (FRIs, number of years between ﬁres) are estimated over the past 7000 calibrated 14C years (7–0 kyr BP [before present]) from short-term variations in charcoal accumulation rates (CHARs) at three lakes, and an index of area burned is inferred from long-term CHARs at these sites. ALFRESCO simulations of FRIs and annual area burned are based on prescribed vegetation and climate for 7–5 kyr BP and 5–0 kyr BP, inferred from pollen and stomata records and qualitative paleoclimate proxies. Two sets of experiments examine potential causes of increased burning between 7–5 and 5–0 kyr BP. (1) Static-vegetation scenarios: white spruce dominates with static mean temperature and total precipitation of the growing season for 7–0 kyr BP or with decreased temperature and/or increased precipitation for 5–0 kyr BP. (2) Changed-vegetation scenarios: black spruce dominates 5–0 kyr BP, with static temperature and precipitation or decreased temperature and/or increased precipitation. Median FRIs decreased between 7–5 and 5–0 kyr BP in empirical data and changed-vegetation scenarios but remained relatively constant in static-vegetation scenarios. Median empirical and simulated FRIs are not statistically different for 7–5 kyr BP and for two changed-vegetation scenarios (temperature decrease, precipitation increase) for 5–0 kyr BP. In these scenarios, cooler temperatures or increased precipitation dampened the effect of increased landscape ﬂammability resulting from the increase in black spruce. CHAR records and all changed-vegetation scenarios indicate long-term increases in area burned between 7–5 and 5–0 kyr BP. The similarity of CHAR and ALFRESCO results demonstrates the compatibility of these independent data sets for investigating ecological mechanisms causing past ﬁre-regime changes. The ﬁnding that vegetation ﬂammability was a major driver of Holocene ﬁre regimes is consistent with other investigations that suggest that landscape fuel characteristics will mediate the direct effects of future climate change on boreal ﬁre regimes.","container-title":"Ecology","DOI":"10.1890/08-0797.1","ISSN":"0012-9658","issue":"7","journalAbbreviation":"Ecology","language":"en","page":"1788-1801","source":"DOI.org (Crossref)","title":"Linking sediment-charcoal records and ecological modeling to understand causes of fire-regime change in boreal forests","volume":"90","author":[{"family":"Brubaker","given":"Linda B."},{"family":"Higuera","given":"Philip E."},{"family":"Rupp","given":"T. Scott"},{"family":"Olson","given":"Mark A."},{"family":"Anderson","given":"Patricia M."},{"family":"Hu","given":"Feng Sheng"}],"issued":{"date-parts":[["2009",7]]},"citation-key":"Brubaker_2009"}},{"id":1277,"uris":["http://zotero.org/users/10601290/items/ZSECC55X"],"itemData":{"id":1277,"type":"article-journal","abstract":"Wildfire activity in boreal forests is anticipated to increase dramatically, with far-reaching ecological and socioeconomic consequences. Paleorecords are indispensible for elucidating boreal fire regime dynamics under changing climate, because fire return intervals and successional cycles in these ecosystems occur over decadal to centennial timescales. We present charcoal records from 14 lakes in the Yukon Flats of interior Alaska, one of the most flammable ecoregions of the boreal forest biome, to infer causes and consequences of fire regime change over the past 10,000 y. Strong correspondence between charcoal-inferred and observational fire records shows the fidelity of sedimentary charcoal records as archives of past fire regimes. Fire frequency and area burned increased </w:instrText>
        </w:r>
        <w:r w:rsidR="00B12107">
          <w:rPr>
            <w:rFonts w:ascii="Cambria Math" w:hAnsi="Cambria Math" w:cs="Cambria Math"/>
          </w:rPr>
          <w:instrText>∼</w:instrText>
        </w:r>
        <w:r w:rsidR="00B12107">
          <w:rPr>
            <w:rFonts w:cs="Times New Roman"/>
          </w:rPr>
          <w:instrText xml:space="preserve">6,000–3,000 y ago, probably as a result of elevated landscape flammability associated with increased\n              Picea mariana\n              in the regional vegetation. During the Medieval Climate Anomaly (MCA; </w:instrText>
        </w:r>
        <w:r w:rsidR="00B12107">
          <w:rPr>
            <w:rFonts w:ascii="Cambria Math" w:hAnsi="Cambria Math" w:cs="Cambria Math"/>
          </w:rPr>
          <w:instrText>∼</w:instrText>
        </w:r>
        <w:r w:rsidR="00B12107">
          <w:rPr>
            <w:rFonts w:cs="Times New Roman"/>
          </w:rPr>
          <w:instrText xml:space="preserve">1,000–500 cal B.P.), the period most similar to recent decades, warm and dry climatic conditions resulted in peak biomass burning, but severe fires favored less-flammable deciduous vegetation, such that fire frequency remained relatively stationary. These results suggest that boreal forests can sustain high-severity fire regimes for centuries under warm and dry conditions, with vegetation feedbacks modulating climate–fire linkages. The apparent limit to MCA burning has been surpassed by the regional fire regime of recent decades, which is characterized by exceptionally high fire frequency and biomass burning. This extreme combination suggests a transition to a unique regime of unprecedented fire activity. However, vegetation dynamics similar to feedbacks that occurred during the MCA may stabilize the fire regime, despite additional warming.","container-title":"Proceedings of the National Academy of Sciences","DOI":"10.1073/pnas.1305069110","ISSN":"0027-8424, 1091-6490","issue":"32","journalAbbreviation":"Proc. Natl. Acad. Sci. U.S.A.","language":"en","page":"13055-13060","source":"DOI.org (Crossref)","title":"Recent burning of boreal forests exceeds fire regime limits of the past 10,000 years","volume":"110","author":[{"family":"Kelly","given":"Ryan"},{"family":"Chipman","given":"Melissa L."},{"family":"Higuera","given":"Philip E."},{"family":"Stefanova","given":"Ivanka"},{"family":"Brubaker","given":"Linda B."},{"family":"Hu","given":"Feng Sheng"}],"issued":{"date-parts":[["2013",8,6]]},"citation-key":"Kelly_2013"}}],"schema":"https://github.com/citation-style-language/schema/raw/master/csl-citation.json"} </w:instrText>
        </w:r>
        <w:r w:rsidR="00B12107">
          <w:rPr>
            <w:rFonts w:cs="Times New Roman"/>
          </w:rPr>
          <w:fldChar w:fldCharType="separate"/>
        </w:r>
        <w:r w:rsidR="00B12107">
          <w:rPr>
            <w:rFonts w:cs="Times New Roman"/>
            <w:noProof/>
          </w:rPr>
          <w:t>(Brubaker et al., 2009; Kelly et al., 2013)</w:t>
        </w:r>
        <w:r w:rsidR="00B12107">
          <w:rPr>
            <w:rFonts w:cs="Times New Roman"/>
          </w:rPr>
          <w:fldChar w:fldCharType="end"/>
        </w:r>
        <w:r w:rsidR="00B12107">
          <w:rPr>
            <w:rFonts w:cs="Times New Roman"/>
          </w:rPr>
          <w:t>.</w:t>
        </w:r>
        <w:r w:rsidR="00B12107" w:rsidRPr="001F473C">
          <w:rPr>
            <w:rFonts w:cs="Times New Roman"/>
          </w:rPr>
          <w:t xml:space="preserve"> Our finding that simulated fire spread did not </w:t>
        </w:r>
        <w:del w:id="975" w:author="Katherine Hayes" w:date="2024-08-13T13:02:00Z">
          <w:r w:rsidR="00B12107" w:rsidRPr="001F473C" w:rsidDel="00E8447A">
            <w:rPr>
              <w:rFonts w:cs="Times New Roman"/>
            </w:rPr>
            <w:delText>occur</w:delText>
          </w:r>
        </w:del>
      </w:moveTo>
      <w:ins w:id="976" w:author="Katherine Hayes" w:date="2024-08-13T13:02:00Z">
        <w:r>
          <w:rPr>
            <w:rFonts w:cs="Times New Roman"/>
          </w:rPr>
          <w:t>sustain</w:t>
        </w:r>
      </w:ins>
      <w:moveTo w:id="977" w:author="Katherine Hayes" w:date="2024-03-26T10:57:00Z">
        <w:r w:rsidR="00B12107" w:rsidRPr="001F473C">
          <w:rPr>
            <w:rFonts w:cs="Times New Roman"/>
          </w:rPr>
          <w:t xml:space="preserve"> in thrice-burned landscapes, even under extreme conditions, suggests that fuel constraints outweigh fire weather conditions, at least during the initial decades of post-fire </w:t>
        </w:r>
        <w:r w:rsidR="00B12107" w:rsidRPr="001F473C">
          <w:rPr>
            <w:rFonts w:cs="Times New Roman"/>
          </w:rPr>
          <w:lastRenderedPageBreak/>
          <w:t xml:space="preserve">regeneration. </w:t>
        </w:r>
      </w:moveTo>
      <w:ins w:id="978" w:author="Katherine Hayes" w:date="2024-08-13T13:03:00Z">
        <w:r>
          <w:rPr>
            <w:rFonts w:cs="Times New Roman"/>
          </w:rPr>
          <w:t xml:space="preserve">More information on the persistence of this self-regulation as stands age will be critical - </w:t>
        </w:r>
      </w:ins>
    </w:p>
    <w:moveToRangeEnd w:id="964"/>
    <w:p w14:paraId="473B3417" w14:textId="6A357C7C" w:rsidR="002F2AAE" w:rsidRPr="001F473C" w:rsidRDefault="004E0C83" w:rsidP="00B12107">
      <w:pPr>
        <w:ind w:firstLine="720"/>
        <w:rPr>
          <w:rFonts w:cs="Times New Roman"/>
        </w:rPr>
      </w:pPr>
      <w:del w:id="979" w:author="Katherine Hayes" w:date="2024-03-26T10:51:00Z">
        <w:r w:rsidRPr="001F473C" w:rsidDel="00685CFA">
          <w:rPr>
            <w:rFonts w:cs="Times New Roman"/>
          </w:rPr>
          <w:delText>O</w:delText>
        </w:r>
      </w:del>
      <w:ins w:id="980" w:author="Katherine Hayes" w:date="2024-08-13T13:03:00Z">
        <w:r w:rsidR="00E8447A">
          <w:rPr>
            <w:rFonts w:cs="Times New Roman"/>
          </w:rPr>
          <w:t>o</w:t>
        </w:r>
      </w:ins>
      <w:r w:rsidRPr="001F473C">
        <w:rPr>
          <w:rFonts w:cs="Times New Roman"/>
        </w:rPr>
        <w:t xml:space="preserve">ur simulated reburned landscapes were based on the observed characteristics of 15-year-old regenerated </w:t>
      </w:r>
      <w:del w:id="981" w:author="Katherine Hayes" w:date="2024-07-04T13:33:00Z">
        <w:r w:rsidRPr="001F473C" w:rsidDel="00D51FB4">
          <w:rPr>
            <w:rFonts w:cs="Times New Roman"/>
          </w:rPr>
          <w:delText>stands</w:delText>
        </w:r>
      </w:del>
      <w:ins w:id="982" w:author="Katherine Hayes" w:date="2024-07-04T13:33:00Z">
        <w:r w:rsidR="00D51FB4">
          <w:rPr>
            <w:rFonts w:cs="Times New Roman"/>
          </w:rPr>
          <w:t>forests</w:t>
        </w:r>
      </w:ins>
      <w:r w:rsidRPr="001F473C">
        <w:rPr>
          <w:rFonts w:cs="Times New Roman"/>
        </w:rPr>
        <w:t>.</w:t>
      </w:r>
      <w:r w:rsidR="002F2AAE" w:rsidRPr="001F473C">
        <w:rPr>
          <w:rFonts w:cs="Times New Roman"/>
        </w:rPr>
        <w:t xml:space="preserve"> </w:t>
      </w:r>
      <w:del w:id="983" w:author="Katherine Hayes" w:date="2024-03-26T10:51:00Z">
        <w:r w:rsidR="00161CB9" w:rsidRPr="001F473C" w:rsidDel="00685CFA">
          <w:rPr>
            <w:rFonts w:cs="Times New Roman"/>
          </w:rPr>
          <w:delText>Regional</w:delText>
        </w:r>
        <w:r w:rsidRPr="001F473C" w:rsidDel="00685CFA">
          <w:rPr>
            <w:rFonts w:cs="Times New Roman"/>
          </w:rPr>
          <w:delText xml:space="preserve"> analysis of the frequency of reburning </w:delText>
        </w:r>
      </w:del>
      <w:ins w:id="984" w:author="Katherine Hayes" w:date="2024-03-26T10:52:00Z">
        <w:r w:rsidR="00B12107">
          <w:rPr>
            <w:rFonts w:cs="Times New Roman"/>
          </w:rPr>
          <w:t>Current</w:t>
        </w:r>
      </w:ins>
      <w:ins w:id="985" w:author="Katherine Hayes" w:date="2024-07-04T16:01:00Z">
        <w:r w:rsidR="00C33E86">
          <w:rPr>
            <w:rFonts w:cs="Times New Roman"/>
          </w:rPr>
          <w:t xml:space="preserve"> rates of reburning across Interior Alaska</w:t>
        </w:r>
      </w:ins>
      <w:ins w:id="986" w:author="Katherine Hayes" w:date="2024-07-04T16:02:00Z">
        <w:r w:rsidR="00C33E86">
          <w:rPr>
            <w:rFonts w:cs="Times New Roman"/>
          </w:rPr>
          <w:t xml:space="preserve"> and beyond</w:t>
        </w:r>
      </w:ins>
      <w:ins w:id="987" w:author="Katherine Hayes" w:date="2024-07-04T16:01:00Z">
        <w:r w:rsidR="00C33E86">
          <w:rPr>
            <w:rFonts w:cs="Times New Roman"/>
          </w:rPr>
          <w:t xml:space="preserve"> </w:t>
        </w:r>
      </w:ins>
      <w:r w:rsidRPr="001F473C">
        <w:rPr>
          <w:rFonts w:cs="Times New Roman"/>
        </w:rPr>
        <w:t>suggest</w:t>
      </w:r>
      <w:del w:id="988" w:author="Katherine Hayes" w:date="2024-03-26T10:52:00Z">
        <w:r w:rsidRPr="001F473C" w:rsidDel="00B12107">
          <w:rPr>
            <w:rFonts w:cs="Times New Roman"/>
          </w:rPr>
          <w:delText>s</w:delText>
        </w:r>
      </w:del>
      <w:r w:rsidRPr="001F473C">
        <w:rPr>
          <w:rFonts w:cs="Times New Roman"/>
        </w:rPr>
        <w:t xml:space="preserve"> that self-regulati</w:t>
      </w:r>
      <w:ins w:id="989" w:author="Katherine Hayes" w:date="2024-03-26T10:52:00Z">
        <w:r w:rsidR="00B12107">
          <w:rPr>
            <w:rFonts w:cs="Times New Roman"/>
          </w:rPr>
          <w:t>on</w:t>
        </w:r>
      </w:ins>
      <w:del w:id="990" w:author="Katherine Hayes" w:date="2024-03-26T10:52:00Z">
        <w:r w:rsidRPr="001F473C" w:rsidDel="00B12107">
          <w:rPr>
            <w:rFonts w:cs="Times New Roman"/>
          </w:rPr>
          <w:delText>ng feedback</w:delText>
        </w:r>
      </w:del>
      <w:r w:rsidRPr="001F473C">
        <w:rPr>
          <w:rFonts w:cs="Times New Roman"/>
        </w:rPr>
        <w:t xml:space="preserve"> persists </w:t>
      </w:r>
      <w:del w:id="991" w:author="Katherine Hayes" w:date="2024-03-26T10:52:00Z">
        <w:r w:rsidRPr="001F473C" w:rsidDel="00B12107">
          <w:rPr>
            <w:rFonts w:cs="Times New Roman"/>
          </w:rPr>
          <w:delText>in the first 20 years after a fire</w:delText>
        </w:r>
      </w:del>
      <w:ins w:id="992" w:author="Katherine Hayes" w:date="2024-07-04T16:02:00Z">
        <w:r w:rsidR="00C33E86">
          <w:rPr>
            <w:rFonts w:cs="Times New Roman"/>
          </w:rPr>
          <w:t>across the</w:t>
        </w:r>
      </w:ins>
      <w:ins w:id="993" w:author="Katherine Hayes" w:date="2024-03-26T10:52:00Z">
        <w:r w:rsidR="00B12107">
          <w:rPr>
            <w:rFonts w:cs="Times New Roman"/>
          </w:rPr>
          <w:t xml:space="preserve"> first t</w:t>
        </w:r>
      </w:ins>
      <w:ins w:id="994" w:author="Katherine Hayes" w:date="2024-03-26T10:53:00Z">
        <w:r w:rsidR="00B12107">
          <w:rPr>
            <w:rFonts w:cs="Times New Roman"/>
          </w:rPr>
          <w:t>wo decades after fire</w:t>
        </w:r>
      </w:ins>
      <w:r w:rsidRPr="001F473C">
        <w:rPr>
          <w:rFonts w:cs="Times New Roman"/>
        </w:rPr>
        <w:t xml:space="preserve"> </w:t>
      </w:r>
      <w:r w:rsidR="00891B34">
        <w:rPr>
          <w:rFonts w:cs="Times New Roman"/>
        </w:rPr>
        <w:fldChar w:fldCharType="begin"/>
      </w:r>
      <w:r w:rsidR="00714DBF">
        <w:rPr>
          <w:rFonts w:cs="Times New Roman"/>
        </w:rPr>
        <w:instrText xml:space="preserve"> ADDIN ZOTERO_ITEM CSL_CITATION {"citationID":"s2Hq5HpF","properties":{"formattedCitation":"(Buma et al., 2022; Whitman et al., 2024)","plainCitation":"(Buma et al., 2022; Whitman et al., 2024)","noteIndex":0},"citationItems":[{"id":870,"uris":["http://zotero.org/users/10601290/items/SHF5N52E"],"itemData":{"id":870,"type":"article-journal","abstract":"Abstract\n            Climate drivers are increasingly creating conditions conducive to higher frequency fires. In the coniferous boreal forest, the world’s largest terrestrial biome, fires are historically common but relatively infrequent. Post-fire, regenerating forests are generally resistant to burning (strong fire self-regulation), favoring millennial coniferous resilience. However, short intervals between fires are associated with rapid, threshold-like losses of resilience and changes to broadleaf or shrub communities, impacting carbon content, habitat, and other ecosystem services. Fires burning the same location 2 + times comprise approximately 4% of all Alaskan boreal fire events since 1984, and the fraction of short-interval events (&lt; 20 years between fires) is increasing with time. While there is strong resistance to burning for the first decade after a fire, from 10 to 20 years post-fire resistance appears to decline. Reburning is biased towards coniferous forests and in areas with seasonally variable precipitation, and that proportion appears to be increasing with time, suggesting continued forest shifts as changing climatic drivers overwhelm the resistance of early postfire landscapes to reburning. As area burned in large fire years of ~ 15 years ago begin to mature, there is potential for more widespread shifts, which should be evaluated closely to understand finer grained patterns within this regional trend.","container-title":"Scientific Reports","DOI":"10.1038/s41598-022-08912-8","ISSN":"2045-2322","issue":"1","journalAbbreviation":"Sci Rep","language":"en","page":"4901","source":"DOI.org (Crossref)","title":"Short-interval fires increasing in the Alaskan boreal forest as fire self-regulation decays across forest types","volume":"12","author":[{"family":"Buma","given":"B."},{"family":"Hayes","given":"K."},{"family":"Weiss","given":"S."},{"family":"Lucash","given":"M."}],"issued":{"date-parts":[["2022",12]]},"citation-key":"Buma_2022"}},{"id":5285,"uris":["http://zotero.org/users/10601290/items/D52PXWFF"],"itemData":{"id":5285,"type":"article-journal","abstract":"Recently burned boreal forests have lower aboveground fuel loads, generating a negative feedback to subsequent wildfires. Despite this feedback, short-interval reburns (≤20 years between fires) are possible under extreme weather conditions. Reburns have consequences for ecosystem recovery, leading to enduring vegetation change. In this study, we characterize the strength of the fire-fuel feedback in recently burned Canadian boreal forests and the weather conditions that overwhelm resistance to fire spread in recently burned areas. We used a dataset of daily fire spread for thousands of large boreal fires, interpolated from remotely sensed thermal anomalies to which we associated local weather from ERA5-Land for each day of a fire's duration. We classified days with &gt;3 ha of fire growth as spread days and defined burned pixels overlapping a fire perimeter ≤20 years old as short-interval reburns. Results of a logistic regression showed that the odds of fire spread in recently burned areas were 50% lower than in long-interval fires; however, all Canadian boreal ecozones experienced short-interval reburning (1981–2021), with over 100,000 ha reburning annually. As fire weather conditions intensify, the resistance to fire spread declines, allowing fire to spread in recently burned areas. The weather associated with short-interval fire spread days was more extreme than the conditions during long-interval spread, but overall differences were modest (e.g. relative humidity 2.6% lower). The frequency of fire weather conducive to short-interval fire spread has significantly increased in the western boreal forest due to climate warming and drying (1981–2021). Our results suggest an ongoing degradation of fire-fuel feedbacks, which is likely to continue with climatic warming and drying.","container-title":"Global Change Biology","DOI":"10.1111/gcb.17363","ISSN":"1365-2486","issue":"6","language":"en","note":"_eprint: https://onlinelibrary.wiley.com/doi/pdf/10.1111/gcb.17363","page":"e17363","source":"Wiley Online Library","title":"A modest increase in fire weather overcomes resistance to fire spread in recently burned boreal forests","volume":"30","author":[{"family":"Whitman","given":"Ellen"},{"family":"Barber","given":"Quinn E."},{"family":"Jain","given":"Piyush"},{"family":"Parks","given":"Sean A."},{"family":"Guindon","given":"Luc"},{"family":"Thompson","given":"Dan K."},{"family":"Parisien","given":"Marc-André"}],"issued":{"date-parts":[["2024"]]},"citation-key":"Whitman_2024"}}],"schema":"https://github.com/citation-style-language/schema/raw/master/csl-citation.json"} </w:instrText>
      </w:r>
      <w:r w:rsidR="00891B34">
        <w:rPr>
          <w:rFonts w:cs="Times New Roman"/>
        </w:rPr>
        <w:fldChar w:fldCharType="separate"/>
      </w:r>
      <w:r w:rsidR="00714DBF">
        <w:rPr>
          <w:rFonts w:cs="Times New Roman"/>
          <w:noProof/>
        </w:rPr>
        <w:t>(Buma et al., 2022; Whitman et al., 2024)</w:t>
      </w:r>
      <w:r w:rsidR="00891B34">
        <w:rPr>
          <w:rFonts w:cs="Times New Roman"/>
        </w:rPr>
        <w:fldChar w:fldCharType="end"/>
      </w:r>
      <w:r w:rsidR="00891B34">
        <w:rPr>
          <w:rFonts w:cs="Times New Roman"/>
        </w:rPr>
        <w:t>,</w:t>
      </w:r>
      <w:r w:rsidRPr="001F473C">
        <w:rPr>
          <w:rFonts w:cs="Times New Roman"/>
        </w:rPr>
        <w:t xml:space="preserve"> which is consistent with our findings</w:t>
      </w:r>
      <w:ins w:id="995" w:author="Katherine Hayes" w:date="2024-03-26T10:55:00Z">
        <w:r w:rsidR="00B12107">
          <w:rPr>
            <w:rFonts w:cs="Times New Roman"/>
          </w:rPr>
          <w:t xml:space="preserve">. </w:t>
        </w:r>
      </w:ins>
      <w:del w:id="996" w:author="Katherine Hayes" w:date="2024-03-26T10:54:00Z">
        <w:r w:rsidRPr="001F473C" w:rsidDel="00B12107">
          <w:rPr>
            <w:rFonts w:cs="Times New Roman"/>
          </w:rPr>
          <w:delText>.</w:delText>
        </w:r>
        <w:r w:rsidR="002F2AAE" w:rsidRPr="001F473C" w:rsidDel="00B12107">
          <w:rPr>
            <w:rFonts w:cs="Times New Roman"/>
          </w:rPr>
          <w:delText xml:space="preserve"> </w:delText>
        </w:r>
      </w:del>
      <w:ins w:id="997" w:author="Katherine Hayes" w:date="2024-03-26T10:53:00Z">
        <w:r w:rsidR="00B12107">
          <w:rPr>
            <w:rFonts w:cs="Times New Roman"/>
          </w:rPr>
          <w:t xml:space="preserve">Future work exploring the threshold of fuel abundance or connectivity that prevents fire spread in reburned </w:t>
        </w:r>
      </w:ins>
      <w:ins w:id="998" w:author="Katherine Hayes" w:date="2024-07-04T13:33:00Z">
        <w:r w:rsidR="00D51FB4">
          <w:rPr>
            <w:rFonts w:cs="Times New Roman"/>
          </w:rPr>
          <w:t>forests</w:t>
        </w:r>
      </w:ins>
      <w:ins w:id="999" w:author="Katherine Hayes" w:date="2024-03-26T10:53:00Z">
        <w:r w:rsidR="00B12107">
          <w:rPr>
            <w:rFonts w:cs="Times New Roman"/>
          </w:rPr>
          <w:t xml:space="preserve"> will be critical to </w:t>
        </w:r>
      </w:ins>
      <w:ins w:id="1000" w:author="Katherine Hayes" w:date="2024-03-26T10:55:00Z">
        <w:r w:rsidR="00B12107">
          <w:rPr>
            <w:rFonts w:cs="Times New Roman"/>
          </w:rPr>
          <w:t>ant</w:t>
        </w:r>
      </w:ins>
      <w:ins w:id="1001" w:author="Katherine Hayes" w:date="2024-03-26T10:56:00Z">
        <w:r w:rsidR="00B12107">
          <w:rPr>
            <w:rFonts w:cs="Times New Roman"/>
          </w:rPr>
          <w:t xml:space="preserve">icipating fire risk </w:t>
        </w:r>
      </w:ins>
      <w:ins w:id="1002" w:author="Katherine Hayes" w:date="2024-08-13T13:04:00Z">
        <w:r w:rsidR="00E07D3E">
          <w:rPr>
            <w:rFonts w:cs="Times New Roman"/>
          </w:rPr>
          <w:t>as stands continue to mature or as</w:t>
        </w:r>
      </w:ins>
      <w:ins w:id="1003" w:author="Katherine Hayes" w:date="2024-03-26T10:56:00Z">
        <w:r w:rsidR="00B12107">
          <w:rPr>
            <w:rFonts w:cs="Times New Roman"/>
          </w:rPr>
          <w:t xml:space="preserve"> fire </w:t>
        </w:r>
      </w:ins>
      <w:ins w:id="1004" w:author="Katherine Hayes" w:date="2024-08-13T13:04:00Z">
        <w:r w:rsidR="00E07D3E">
          <w:rPr>
            <w:rFonts w:cs="Times New Roman"/>
          </w:rPr>
          <w:t>weather</w:t>
        </w:r>
      </w:ins>
      <w:ins w:id="1005" w:author="Katherine Hayes" w:date="2024-03-26T10:56:00Z">
        <w:r w:rsidR="00B12107">
          <w:rPr>
            <w:rFonts w:cs="Times New Roman"/>
          </w:rPr>
          <w:t xml:space="preserve"> conditions</w:t>
        </w:r>
      </w:ins>
      <w:ins w:id="1006" w:author="Chad Hoffman" w:date="2024-05-29T18:29:00Z">
        <w:r w:rsidR="00897554">
          <w:rPr>
            <w:rFonts w:cs="Times New Roman"/>
          </w:rPr>
          <w:t xml:space="preserve"> </w:t>
        </w:r>
      </w:ins>
      <w:ins w:id="1007" w:author="Katherine Hayes" w:date="2024-08-13T13:04:00Z">
        <w:r w:rsidR="00E07D3E">
          <w:rPr>
            <w:rFonts w:cs="Times New Roman"/>
          </w:rPr>
          <w:t xml:space="preserve">change. </w:t>
        </w:r>
      </w:ins>
      <w:ins w:id="1008" w:author="Chad Hoffman" w:date="2024-05-29T18:29:00Z">
        <w:del w:id="1009" w:author="Katherine Hayes" w:date="2024-08-13T13:04:00Z">
          <w:r w:rsidR="00897554" w:rsidDel="00E07D3E">
            <w:rPr>
              <w:rFonts w:cs="Times New Roman"/>
            </w:rPr>
            <w:delText xml:space="preserve">and is vital to validating modeling tools such as the one used here. </w:delText>
          </w:r>
        </w:del>
      </w:ins>
      <w:del w:id="1010" w:author="Katherine Hayes" w:date="2024-03-26T10:56:00Z">
        <w:r w:rsidRPr="001F473C" w:rsidDel="00B12107">
          <w:rPr>
            <w:rFonts w:cs="Times New Roman"/>
          </w:rPr>
          <w:delText xml:space="preserve">Our observation that once-burned landscapes with average fuel abundance burned under extreme weather conditions suggests that self-regulating feedbacks may be overcome by </w:delText>
        </w:r>
        <w:r w:rsidR="00161CB9" w:rsidRPr="001F473C" w:rsidDel="00B12107">
          <w:rPr>
            <w:rFonts w:cs="Times New Roman"/>
          </w:rPr>
          <w:delText>extreme fire weather conditions</w:delText>
        </w:r>
        <w:r w:rsidRPr="001F473C" w:rsidDel="00B12107">
          <w:rPr>
            <w:rFonts w:cs="Times New Roman"/>
          </w:rPr>
          <w:delText xml:space="preserve"> </w:delText>
        </w:r>
        <w:r w:rsidR="00161CB9" w:rsidRPr="001F473C" w:rsidDel="00B12107">
          <w:rPr>
            <w:rFonts w:cs="Times New Roman"/>
          </w:rPr>
          <w:delText>in stands that have burned once</w:delText>
        </w:r>
        <w:r w:rsidRPr="001F473C" w:rsidDel="00B12107">
          <w:rPr>
            <w:rFonts w:cs="Times New Roman"/>
          </w:rPr>
          <w:delText>, which would allow for continued reburning; however, a threshold may exist in fuel abundance or connectivity that prevents fire spread in thrice-burned landscapes.</w:delText>
        </w:r>
        <w:r w:rsidR="002F2AAE" w:rsidRPr="001F473C" w:rsidDel="00B12107">
          <w:rPr>
            <w:rFonts w:cs="Times New Roman"/>
          </w:rPr>
          <w:delText xml:space="preserve"> </w:delText>
        </w:r>
      </w:del>
    </w:p>
    <w:p w14:paraId="454A2FAC" w14:textId="24BF93EB" w:rsidR="002F2AAE" w:rsidRPr="001F473C" w:rsidDel="00B12107" w:rsidRDefault="004E0C83">
      <w:pPr>
        <w:pStyle w:val="Heading2"/>
        <w:rPr>
          <w:moveFrom w:id="1011" w:author="Katherine Hayes" w:date="2024-03-26T10:57:00Z"/>
        </w:rPr>
        <w:pPrChange w:id="1012" w:author="Katherine Hayes" w:date="2024-06-28T12:20:00Z">
          <w:pPr>
            <w:ind w:firstLine="720"/>
          </w:pPr>
        </w:pPrChange>
      </w:pPr>
      <w:moveFromRangeStart w:id="1013" w:author="Katherine Hayes" w:date="2024-03-26T10:57:00Z" w:name="move162343054"/>
      <w:moveFrom w:id="1014" w:author="Katherine Hayes" w:date="2024-03-26T10:57:00Z">
        <w:r w:rsidRPr="001F473C" w:rsidDel="00B12107">
          <w:t xml:space="preserve">The presence of less-flammable deciduous species has been invoked as a landscape management solution to boreal warming </w:t>
        </w:r>
        <w:r w:rsidR="00891B34" w:rsidDel="00B12107">
          <w:fldChar w:fldCharType="begin"/>
        </w:r>
        <w:r w:rsidR="00891B34" w:rsidDel="00B12107">
          <w:instrText xml:space="preserve"> ADDIN ZOTERO_ITEM CSL_CITATION {"citationID":"GPiOAXpm","properties":{"formattedCitation":"(Astrup et al., 2018)","plainCitation":"(Astrup et al., 2018)","noteIndex":0},"citationItems":[{"id":451,"uris":["http://zotero.org/users/10601290/items/9HB52XF5"],"itemData":{"id":451,"type":"article-journal","abstract":"The boreal forest is experiencing increasing levels of natural disturbance largely attributable to a changing climate. Among the most prevalent are stand-replacing wildfires that may accelerate warming and place local populations at risk1. Both adaptive and mitigating …","container-title":"Nat. Clim. Chang.","note":"publisher: nature.com","title":"A sensible climate solution for the boreal forest","author":[{"family":"Astrup","given":"R"},{"family":"Bernier","given":"P Y"},{"family":"Genet","given":"H"},{"family":"Lutz","given":"D A"},{"literal":"others"}],"issued":{"date-parts":[["2018"]]},"citation-key":"Astrup_2018"}}],"schema":"https://github.com/citation-style-language/schema/raw/master/csl-citation.json"} </w:instrText>
        </w:r>
        <w:r w:rsidR="00891B34" w:rsidDel="00B12107">
          <w:fldChar w:fldCharType="separate"/>
        </w:r>
        <w:r w:rsidR="00891B34" w:rsidDel="00B12107">
          <w:rPr>
            <w:noProof/>
          </w:rPr>
          <w:t>(Astrup et al., 2018)</w:t>
        </w:r>
        <w:r w:rsidR="00891B34" w:rsidDel="00B12107">
          <w:fldChar w:fldCharType="end"/>
        </w:r>
        <w:r w:rsidRPr="001F473C" w:rsidDel="00B12107">
          <w:t xml:space="preserve">, based on paleoecological evidence of declining fire activity found alongside increases in the presence of birch pollen </w:t>
        </w:r>
        <w:r w:rsidR="00891B34" w:rsidDel="00B12107">
          <w:fldChar w:fldCharType="begin"/>
        </w:r>
        <w:r w:rsidR="00891B34" w:rsidDel="00B12107">
          <w:instrText xml:space="preserve"> ADDIN ZOTERO_ITEM CSL_CITATION {"citationID":"AK8xTLev","properties":{"formattedCitation":"(Brubaker et al., 2009; Kelly et al., 2013)","plainCitation":"(Brubaker et al., 2009; Kelly et al., 2013)","noteIndex":0},"citationItems":[{"id":859,"uris":["http://zotero.org/users/10601290/items/ZQ4JM28M"],"itemData":{"id":859,"type":"article-journal","abstract":"Interactions between vegetation and ﬁre have the potential to overshadow direct effects of climate change on ﬁre regimes in boreal forests of North America. We develop methods to compare sediment-charcoal records with ﬁre regimes simulated by an ecological model, ALFRESCO (Alaskan Frame-based Ecosystem Code) and apply these methods to evaluate potential causes of a mid-Holocene ﬁre-regime shift in boreal forests of the southcentral Brooks Range, Alaska, USA. Fire-return intervals (FRIs, number of years between ﬁres) are estimated over the past 7000 calibrated 14C years (7–0 kyr BP [before present]) from short-term variations in charcoal accumulation rates (CHARs) at three lakes, and an index of area burned is inferred from long-term CHARs at these sites. ALFRESCO simulations of FRIs and annual area burned are based on prescribed vegetation and climate for 7–5 kyr BP and 5–0 kyr BP, inferred from pollen and stomata records and qualitative paleoclimate proxies. Two sets of experiments examine potential causes of increased burning between 7–5 and 5–0 kyr BP. (1) Static-vegetation scenarios: white spruce dominates with static mean temperature and total precipitation of the growing season for 7–0 kyr BP or with decreased temperature and/or increased precipitation for 5–0 kyr BP. (2) Changed-vegetation scenarios: black spruce dominates 5–0 kyr BP, with static temperature and precipitation or decreased temperature and/or increased precipitation. Median FRIs decreased between 7–5 and 5–0 kyr BP in empirical data and changed-vegetation scenarios but remained relatively constant in static-vegetation scenarios. Median empirical and simulated FRIs are not statistically different for 7–5 kyr BP and for two changed-vegetation scenarios (temperature decrease, precipitation increase) for 5–0 kyr BP. In these scenarios, cooler temperatures or increased precipitation dampened the effect of increased landscape ﬂammability resulting from the increase in black spruce. CHAR records and all changed-vegetation scenarios indicate long-term increases in area burned between 7–5 and 5–0 kyr BP. The similarity of CHAR and ALFRESCO results demonstrates the compatibility of these independent data sets for investigating ecological mechanisms causing past ﬁre-regime changes. The ﬁnding that vegetation ﬂammability was a major driver of Holocene ﬁre regimes is consistent with other investigations that suggest that landscape fuel characteristics will mediate the direct effects of future climate change on boreal ﬁre regimes.","container-title":"Ecology","DOI":"10.1890/08-0797.1","ISSN":"0012-9658","issue":"7","journalAbbreviation":"Ecology","language":"en","page":"1788-1801","source":"DOI.org (Crossref)","title":"Linking sediment-charcoal records and ecological modeling to understand causes of fire-regime change in boreal forests","volume":"90","author":[{"family":"Brubaker","given":"Linda B."},{"family":"Higuera","given":"Philip E."},{"family":"Rupp","given":"T. Scott"},{"family":"Olson","given":"Mark A."},{"family":"Anderson","given":"Patricia M."},{"family":"Hu","given":"Feng Sheng"}],"issued":{"date-parts":[["2009",7]]},"citation-key":"Brubaker_2009"}},{"id":1277,"uris":["http://zotero.org/users/10601290/items/ZSECC55X"],"itemData":{"id":1277,"type":"article-journal","abstract":"Wildfire activity in boreal forests is anticipated to increase dramatically, with far-reaching ecological and socioeconomic consequences. Paleorecords are indispensible for elucidating boreal fire regime dynamics under changing climate, because fire return intervals and successional cycles in these ecosystems occur over decadal to centennial timescales. We present charcoal records from 14 lakes in the Yukon Flats of interior Alaska, one of the most flammable ecoregions of the boreal forest biome, to infer causes and consequences of fire regime change over the past 10,000 y. Strong correspondence between charcoal-inferred and observational fire records shows the fidelity of sedimentary charcoal records as archives of past fire regimes. Fire frequency and area burned increased </w:instrText>
        </w:r>
        <w:r w:rsidR="00891B34" w:rsidDel="00B12107">
          <w:rPr>
            <w:rFonts w:ascii="Cambria Math" w:hAnsi="Cambria Math" w:cs="Cambria Math"/>
          </w:rPr>
          <w:instrText>∼</w:instrText>
        </w:r>
        <w:r w:rsidR="00891B34" w:rsidDel="00B12107">
          <w:instrText xml:space="preserve">6,000–3,000 y ago, probably as a result of elevated landscape flammability associated with increased\n              Picea mariana\n              in the regional vegetation. During the Medieval Climate Anomaly (MCA; </w:instrText>
        </w:r>
        <w:r w:rsidR="00891B34" w:rsidDel="00B12107">
          <w:rPr>
            <w:rFonts w:ascii="Cambria Math" w:hAnsi="Cambria Math" w:cs="Cambria Math"/>
          </w:rPr>
          <w:instrText>∼</w:instrText>
        </w:r>
        <w:r w:rsidR="00891B34" w:rsidDel="00B12107">
          <w:instrText xml:space="preserve">1,000–500 cal B.P.), the period most similar to recent decades, warm and dry climatic conditions resulted in peak biomass burning, but severe fires favored less-flammable deciduous vegetation, such that fire frequency remained relatively stationary. These results suggest that boreal forests can sustain high-severity fire regimes for centuries under warm and dry conditions, with vegetation feedbacks modulating climate–fire linkages. The apparent limit to MCA burning has been surpassed by the regional fire regime of recent decades, which is characterized by exceptionally high fire frequency and biomass burning. This extreme combination suggests a transition to a unique regime of unprecedented fire activity. However, vegetation dynamics similar to feedbacks that occurred during the MCA may stabilize the fire regime, despite additional warming.","container-title":"Proceedings of the National Academy of Sciences","DOI":"10.1073/pnas.1305069110","ISSN":"0027-8424, 1091-6490","issue":"32","journalAbbreviation":"Proc. Natl. Acad. Sci. U.S.A.","language":"en","page":"13055-13060","source":"DOI.org (Crossref)","title":"Recent burning of boreal forests exceeds fire regime limits of the past 10,000 years","volume":"110","author":[{"family":"Kelly","given":"Ryan"},{"family":"Chipman","given":"Melissa L."},{"family":"Higuera","given":"Philip E."},{"family":"Stefanova","given":"Ivanka"},{"family":"Brubaker","given":"Linda B."},{"family":"Hu","given":"Feng Sheng"}],"issued":{"date-parts":[["2013",8,6]]},"citation-key":"Kelly_2013"}}],"schema":"https://github.com/citation-style-language/schema/raw/master/csl-citation.json"} </w:instrText>
        </w:r>
        <w:r w:rsidR="00891B34" w:rsidDel="00B12107">
          <w:fldChar w:fldCharType="separate"/>
        </w:r>
        <w:r w:rsidR="00891B34" w:rsidDel="00B12107">
          <w:rPr>
            <w:noProof/>
          </w:rPr>
          <w:t>(Brubaker et al., 2009; Kelly et al., 2013)</w:t>
        </w:r>
        <w:r w:rsidR="00891B34" w:rsidDel="00B12107">
          <w:fldChar w:fldCharType="end"/>
        </w:r>
        <w:r w:rsidR="00891B34" w:rsidDel="00B12107">
          <w:t>.</w:t>
        </w:r>
        <w:r w:rsidR="002F2AAE" w:rsidRPr="001F473C" w:rsidDel="00B12107">
          <w:t xml:space="preserve"> </w:t>
        </w:r>
        <w:r w:rsidRPr="001F473C" w:rsidDel="00B12107">
          <w:t xml:space="preserve">Our finding that simulated fire spread did not occur in thrice-burned landscapes, even under extreme conditions, suggests that </w:t>
        </w:r>
        <w:r w:rsidR="00161CB9" w:rsidRPr="001F473C" w:rsidDel="00B12107">
          <w:t>fuel constraints</w:t>
        </w:r>
        <w:r w:rsidRPr="001F473C" w:rsidDel="00B12107">
          <w:t xml:space="preserve"> outweigh </w:t>
        </w:r>
        <w:r w:rsidR="00161CB9" w:rsidRPr="001F473C" w:rsidDel="00B12107">
          <w:t>fire weather conditions</w:t>
        </w:r>
        <w:r w:rsidRPr="001F473C" w:rsidDel="00B12107">
          <w:t>, at least during the initial decades of post-fire regeneration.</w:t>
        </w:r>
        <w:r w:rsidR="002F2AAE" w:rsidRPr="001F473C" w:rsidDel="00B12107">
          <w:t xml:space="preserve"> </w:t>
        </w:r>
      </w:moveFrom>
    </w:p>
    <w:moveFromRangeEnd w:id="1013"/>
    <w:p w14:paraId="0000004E" w14:textId="40455DBF" w:rsidR="00FD1B39" w:rsidRPr="001F473C" w:rsidRDefault="0072401A" w:rsidP="00670566">
      <w:pPr>
        <w:pStyle w:val="Heading2"/>
      </w:pPr>
      <w:r w:rsidRPr="001F473C">
        <w:t xml:space="preserve">5. </w:t>
      </w:r>
      <w:r w:rsidR="002525A6" w:rsidRPr="001F473C">
        <w:t>Acknowledgements</w:t>
      </w:r>
    </w:p>
    <w:p w14:paraId="26EEBA46" w14:textId="4606DCA6" w:rsidR="000A6F5B" w:rsidRPr="001F473C" w:rsidRDefault="002525A6" w:rsidP="001A1230">
      <w:pPr>
        <w:rPr>
          <w:rFonts w:cs="Times New Roman"/>
        </w:rPr>
      </w:pPr>
      <w:r w:rsidRPr="001F473C">
        <w:rPr>
          <w:rFonts w:cs="Times New Roman"/>
        </w:rPr>
        <w:t>This study was funded by support from the NSF Polar Services Office (</w:t>
      </w:r>
      <w:r w:rsidR="004E27E6" w:rsidRPr="001F473C">
        <w:rPr>
          <w:rFonts w:cs="Times New Roman"/>
        </w:rPr>
        <w:t>NSF-OPP-1903231</w:t>
      </w:r>
      <w:r w:rsidRPr="001F473C">
        <w:rPr>
          <w:rFonts w:cs="Times New Roman"/>
        </w:rPr>
        <w:t>) and a Graduate Innovation Award from the Joint Fire Science Program (ID 19-1-01-43).</w:t>
      </w:r>
      <w:r w:rsidR="004E27E6" w:rsidRPr="001F473C">
        <w:rPr>
          <w:rFonts w:cs="Times New Roman"/>
        </w:rPr>
        <w:t xml:space="preserve"> We </w:t>
      </w:r>
      <w:r w:rsidR="002F2AAE" w:rsidRPr="001F473C">
        <w:rPr>
          <w:rFonts w:cs="Times New Roman"/>
        </w:rPr>
        <w:t xml:space="preserve">are grateful to </w:t>
      </w:r>
      <w:proofErr w:type="spellStart"/>
      <w:r w:rsidR="004E27E6" w:rsidRPr="001F473C">
        <w:rPr>
          <w:rFonts w:cs="Times New Roman"/>
        </w:rPr>
        <w:t>Vishnusai</w:t>
      </w:r>
      <w:proofErr w:type="spellEnd"/>
      <w:r w:rsidR="004E27E6" w:rsidRPr="001F473C">
        <w:rPr>
          <w:rFonts w:cs="Times New Roman"/>
        </w:rPr>
        <w:t xml:space="preserve"> Kodicherla, Kyle Martini, Kristin Olson, Pauline </w:t>
      </w:r>
      <w:r w:rsidR="00C945AD" w:rsidRPr="001F473C">
        <w:rPr>
          <w:rFonts w:cs="Times New Roman"/>
        </w:rPr>
        <w:t>Allen,</w:t>
      </w:r>
      <w:r w:rsidR="004E27E6" w:rsidRPr="001F473C">
        <w:rPr>
          <w:rFonts w:cs="Times New Roman"/>
        </w:rPr>
        <w:t xml:space="preserve"> and Teagan Furbish for their help in the field. </w:t>
      </w:r>
      <w:r w:rsidR="000A6F5B" w:rsidRPr="001F473C">
        <w:rPr>
          <w:rFonts w:cs="Times New Roman"/>
        </w:rPr>
        <w:br w:type="page"/>
      </w:r>
    </w:p>
    <w:p w14:paraId="00000050" w14:textId="207203A7" w:rsidR="00FD1B39" w:rsidRDefault="0072401A" w:rsidP="00670566">
      <w:pPr>
        <w:pStyle w:val="Heading2"/>
      </w:pPr>
      <w:r w:rsidRPr="001F473C">
        <w:lastRenderedPageBreak/>
        <w:t xml:space="preserve">6. </w:t>
      </w:r>
      <w:r w:rsidR="002525A6" w:rsidRPr="001F473C">
        <w:t xml:space="preserve">References </w:t>
      </w:r>
    </w:p>
    <w:p w14:paraId="1C4317C3" w14:textId="77777777" w:rsidR="00B91684" w:rsidRPr="00B91684" w:rsidRDefault="00891B34" w:rsidP="00B91684">
      <w:pPr>
        <w:pStyle w:val="Bibliography"/>
      </w:pPr>
      <w:r>
        <w:fldChar w:fldCharType="begin"/>
      </w:r>
      <w:r w:rsidR="00E51954">
        <w:instrText xml:space="preserve"> ADDIN ZOTERO_BIBL {"uncited":[],"omitted":[],"custom":[]} CSL_BIBLIOGRAPHY </w:instrText>
      </w:r>
      <w:r>
        <w:fldChar w:fldCharType="separate"/>
      </w:r>
      <w:proofErr w:type="spellStart"/>
      <w:r w:rsidR="00B91684" w:rsidRPr="00B91684">
        <w:t>Astrup</w:t>
      </w:r>
      <w:proofErr w:type="spellEnd"/>
      <w:r w:rsidR="00B91684" w:rsidRPr="00B91684">
        <w:t xml:space="preserve">, R., Bernier, P.Y., Genet, H., Lutz, D.A., others, 2018. A sensible climate solution for the boreal forest. Nat </w:t>
      </w:r>
      <w:proofErr w:type="spellStart"/>
      <w:r w:rsidR="00B91684" w:rsidRPr="00B91684">
        <w:t>Clim</w:t>
      </w:r>
      <w:proofErr w:type="spellEnd"/>
      <w:r w:rsidR="00B91684" w:rsidRPr="00B91684">
        <w:t xml:space="preserve"> Chang.</w:t>
      </w:r>
    </w:p>
    <w:p w14:paraId="54F354F4" w14:textId="77777777" w:rsidR="00B91684" w:rsidRPr="00B91684" w:rsidRDefault="00B91684" w:rsidP="00B91684">
      <w:pPr>
        <w:pStyle w:val="Bibliography"/>
      </w:pPr>
      <w:r w:rsidRPr="00B91684">
        <w:t xml:space="preserve">Atchley, A.L., Linn, R., </w:t>
      </w:r>
      <w:proofErr w:type="spellStart"/>
      <w:r w:rsidRPr="00B91684">
        <w:t>Jonko</w:t>
      </w:r>
      <w:proofErr w:type="spellEnd"/>
      <w:r w:rsidRPr="00B91684">
        <w:t xml:space="preserve">, A., Hoffman, C., Hyman, J.D., </w:t>
      </w:r>
      <w:proofErr w:type="spellStart"/>
      <w:r w:rsidRPr="00B91684">
        <w:t>Pimont</w:t>
      </w:r>
      <w:proofErr w:type="spellEnd"/>
      <w:r w:rsidRPr="00B91684">
        <w:t xml:space="preserve">, F., </w:t>
      </w:r>
      <w:proofErr w:type="spellStart"/>
      <w:r w:rsidRPr="00B91684">
        <w:t>Sieg</w:t>
      </w:r>
      <w:proofErr w:type="spellEnd"/>
      <w:r w:rsidRPr="00B91684">
        <w:t xml:space="preserve">, C., Middleton, R.S., 2021. Effects of fuel spatial distribution on wildland fire </w:t>
      </w:r>
      <w:proofErr w:type="spellStart"/>
      <w:r w:rsidRPr="00B91684">
        <w:t>behaviour</w:t>
      </w:r>
      <w:proofErr w:type="spellEnd"/>
      <w:r w:rsidRPr="00B91684">
        <w:t>. Int J Wildland Fire 30, 179.</w:t>
      </w:r>
    </w:p>
    <w:p w14:paraId="160EE890" w14:textId="77777777" w:rsidR="00B91684" w:rsidRPr="00B91684" w:rsidRDefault="00B91684" w:rsidP="00B91684">
      <w:pPr>
        <w:pStyle w:val="Bibliography"/>
      </w:pPr>
      <w:proofErr w:type="spellStart"/>
      <w:r w:rsidRPr="00B91684">
        <w:t>Balshi</w:t>
      </w:r>
      <w:proofErr w:type="spellEnd"/>
      <w:r w:rsidRPr="00B91684">
        <w:t xml:space="preserve">, M.S., </w:t>
      </w:r>
      <w:proofErr w:type="spellStart"/>
      <w:r w:rsidRPr="00B91684">
        <w:t>Mcguire</w:t>
      </w:r>
      <w:proofErr w:type="spellEnd"/>
      <w:r w:rsidRPr="00B91684">
        <w:t xml:space="preserve">, A.D., Duffy, P., Flannigan, M., </w:t>
      </w:r>
      <w:proofErr w:type="spellStart"/>
      <w:r w:rsidRPr="00B91684">
        <w:t>Kicklighter</w:t>
      </w:r>
      <w:proofErr w:type="spellEnd"/>
      <w:r w:rsidRPr="00B91684">
        <w:t>, D.W., Melillo, J., 2009. Vulnerability of carbon storage in North American boreal forests to wildfires during the 21st century. Glob. Change Biol. 15, 1491–1510. https://doi.org/10.1111/j.1365-2486.2009.01877.x</w:t>
      </w:r>
    </w:p>
    <w:p w14:paraId="54FCA092" w14:textId="77777777" w:rsidR="00B91684" w:rsidRPr="00B91684" w:rsidRDefault="00B91684" w:rsidP="00B91684">
      <w:pPr>
        <w:pStyle w:val="Bibliography"/>
      </w:pPr>
      <w:proofErr w:type="spellStart"/>
      <w:r w:rsidRPr="00B91684">
        <w:t>Baltzer</w:t>
      </w:r>
      <w:proofErr w:type="spellEnd"/>
      <w:r w:rsidRPr="00B91684">
        <w:t xml:space="preserve">, J.L., Day, N.J., Walker, X.J., Greene, D., Mack, M.C., Alexander, H.D., Arseneault, D., Barnes, J., Bergeron, Y., Boucher, Y., </w:t>
      </w:r>
      <w:proofErr w:type="spellStart"/>
      <w:r w:rsidRPr="00B91684">
        <w:t>Bourgeau</w:t>
      </w:r>
      <w:proofErr w:type="spellEnd"/>
      <w:r w:rsidRPr="00B91684">
        <w:t xml:space="preserve">-Chavez, L., Brown, C.D., </w:t>
      </w:r>
      <w:proofErr w:type="spellStart"/>
      <w:r w:rsidRPr="00B91684">
        <w:t>Carrière</w:t>
      </w:r>
      <w:proofErr w:type="spellEnd"/>
      <w:r w:rsidRPr="00B91684">
        <w:t xml:space="preserve">, S., Howard, B.K., Gauthier, S., </w:t>
      </w:r>
      <w:proofErr w:type="spellStart"/>
      <w:r w:rsidRPr="00B91684">
        <w:t>Parisien</w:t>
      </w:r>
      <w:proofErr w:type="spellEnd"/>
      <w:r w:rsidRPr="00B91684">
        <w:t xml:space="preserve">, M.-A., Reid, K.A., Rogers, B.M., Roland, C., Sirois, L., </w:t>
      </w:r>
      <w:proofErr w:type="spellStart"/>
      <w:r w:rsidRPr="00B91684">
        <w:t>Stehn</w:t>
      </w:r>
      <w:proofErr w:type="spellEnd"/>
      <w:r w:rsidRPr="00B91684">
        <w:t xml:space="preserve">, S., Thompson, D.K., Turetsky, M.R., </w:t>
      </w:r>
      <w:proofErr w:type="spellStart"/>
      <w:r w:rsidRPr="00B91684">
        <w:t>Veraverbeke</w:t>
      </w:r>
      <w:proofErr w:type="spellEnd"/>
      <w:r w:rsidRPr="00B91684">
        <w:t>, S., Whitman, E., Yang, J., Johnstone, J.F., 2021. Increasing fire and the decline of fire adapted black spruce in the boreal forest. Proc. Natl. Acad. Sci. 118, e2024872118. https://doi.org/10.1073/pnas.2024872118</w:t>
      </w:r>
    </w:p>
    <w:p w14:paraId="7AA8ED15" w14:textId="77777777" w:rsidR="00B91684" w:rsidRPr="00B91684" w:rsidRDefault="00B91684" w:rsidP="00B91684">
      <w:pPr>
        <w:pStyle w:val="Bibliography"/>
      </w:pPr>
      <w:r w:rsidRPr="00B91684">
        <w:t xml:space="preserve">Barrett, K., </w:t>
      </w:r>
      <w:proofErr w:type="spellStart"/>
      <w:r w:rsidRPr="00B91684">
        <w:t>Loboda</w:t>
      </w:r>
      <w:proofErr w:type="spellEnd"/>
      <w:r w:rsidRPr="00B91684">
        <w:t xml:space="preserve">, T., McGuire, A.D., Genet, H., Hoy, E., </w:t>
      </w:r>
      <w:proofErr w:type="spellStart"/>
      <w:r w:rsidRPr="00B91684">
        <w:t>Kasischke</w:t>
      </w:r>
      <w:proofErr w:type="spellEnd"/>
      <w:r w:rsidRPr="00B91684">
        <w:t>, E., 2016. Static and dynamic controls on fire activity at moderate spatial and temporal scales in the Alaskan boreal forest. Ecosphere 7, e01572. https://doi.org/10.1002/ecs2.1572</w:t>
      </w:r>
    </w:p>
    <w:p w14:paraId="3D9C3BFC" w14:textId="77777777" w:rsidR="00B91684" w:rsidRPr="00B91684" w:rsidRDefault="00B91684" w:rsidP="00B91684">
      <w:pPr>
        <w:pStyle w:val="Bibliography"/>
      </w:pPr>
      <w:r w:rsidRPr="00B91684">
        <w:t xml:space="preserve">Binkley, Lousier, </w:t>
      </w:r>
      <w:proofErr w:type="spellStart"/>
      <w:r w:rsidRPr="00B91684">
        <w:t>Cromack</w:t>
      </w:r>
      <w:proofErr w:type="spellEnd"/>
      <w:r w:rsidRPr="00B91684">
        <w:t>, 1984. Ecosystem effects of Sitka alder in a Douglas-fir plantation. For. Sci. 30, 26–35.</w:t>
      </w:r>
    </w:p>
    <w:p w14:paraId="2DB6080B" w14:textId="77777777" w:rsidR="00B91684" w:rsidRPr="00B91684" w:rsidRDefault="00B91684" w:rsidP="00B91684">
      <w:pPr>
        <w:pStyle w:val="Bibliography"/>
      </w:pPr>
      <w:proofErr w:type="spellStart"/>
      <w:r w:rsidRPr="00B91684">
        <w:t>Boby</w:t>
      </w:r>
      <w:proofErr w:type="spellEnd"/>
      <w:r w:rsidRPr="00B91684">
        <w:t xml:space="preserve">, L.A., Schuur, E.A.G., Mack, M.C., </w:t>
      </w:r>
      <w:proofErr w:type="spellStart"/>
      <w:r w:rsidRPr="00B91684">
        <w:t>Verbyla</w:t>
      </w:r>
      <w:proofErr w:type="spellEnd"/>
      <w:r w:rsidRPr="00B91684">
        <w:t>, D., Johnstone, J.F., 2010. Quantifying fire severity, carbon, and nitrogen emissions in Alaska’s boreal forest. Ecol. Appl. 20, 1633–1647. https://doi.org/10.1890/08-2295.1</w:t>
      </w:r>
    </w:p>
    <w:p w14:paraId="3B5F4B23" w14:textId="77777777" w:rsidR="00B91684" w:rsidRPr="00B91684" w:rsidRDefault="00B91684" w:rsidP="00B91684">
      <w:pPr>
        <w:pStyle w:val="Bibliography"/>
      </w:pPr>
      <w:r w:rsidRPr="00B91684">
        <w:t>Bond-</w:t>
      </w:r>
      <w:proofErr w:type="spellStart"/>
      <w:r w:rsidRPr="00B91684">
        <w:t>Lamberty</w:t>
      </w:r>
      <w:proofErr w:type="spellEnd"/>
      <w:r w:rsidRPr="00B91684">
        <w:t>, B., Wang, C., Gower, S.T., 2002. Aboveground and belowground biomass and sapwood area allometric equations for six boreal tree species of northern Manitoba 32, 10.</w:t>
      </w:r>
    </w:p>
    <w:p w14:paraId="51D25FF2" w14:textId="77777777" w:rsidR="00B91684" w:rsidRPr="00B91684" w:rsidRDefault="00B91684" w:rsidP="00B91684">
      <w:pPr>
        <w:pStyle w:val="Bibliography"/>
      </w:pPr>
      <w:r w:rsidRPr="00B91684">
        <w:t xml:space="preserve">Boyd, M.A., Walker, X.J., Barnes, J., </w:t>
      </w:r>
      <w:proofErr w:type="spellStart"/>
      <w:r w:rsidRPr="00B91684">
        <w:t>Celis</w:t>
      </w:r>
      <w:proofErr w:type="spellEnd"/>
      <w:r w:rsidRPr="00B91684">
        <w:t xml:space="preserve">, G., Goetz, S.J., Johnstone, J.F., Link, N.T., Melvin, A.M., Saperstein, L., Schuur, E.A., 2023. Decadal impacts of wildfire fuel reduction treatments on ecosystem characteristics and fire behavior in </w:t>
      </w:r>
      <w:proofErr w:type="spellStart"/>
      <w:r w:rsidRPr="00B91684">
        <w:t>alaskan</w:t>
      </w:r>
      <w:proofErr w:type="spellEnd"/>
      <w:r w:rsidRPr="00B91684">
        <w:t xml:space="preserve"> boreal forests. For. Ecol. </w:t>
      </w:r>
      <w:proofErr w:type="spellStart"/>
      <w:r w:rsidRPr="00B91684">
        <w:t>Manag</w:t>
      </w:r>
      <w:proofErr w:type="spellEnd"/>
      <w:r w:rsidRPr="00B91684">
        <w:t>. 546, 121347.</w:t>
      </w:r>
    </w:p>
    <w:p w14:paraId="0EB7A5C7" w14:textId="77777777" w:rsidR="00B91684" w:rsidRPr="00B91684" w:rsidRDefault="00B91684" w:rsidP="00B91684">
      <w:pPr>
        <w:pStyle w:val="Bibliography"/>
      </w:pPr>
      <w:r w:rsidRPr="00B91684">
        <w:t>Brown, J.K., 1974. Handbook for inventorying downed woody material (No. 24). US Department of Agriculture, Forest Service, Intermountain Forest and Range Experiment Station.</w:t>
      </w:r>
    </w:p>
    <w:p w14:paraId="365F751F" w14:textId="77777777" w:rsidR="00B91684" w:rsidRPr="00B91684" w:rsidRDefault="00B91684" w:rsidP="00B91684">
      <w:pPr>
        <w:pStyle w:val="Bibliography"/>
      </w:pPr>
      <w:r w:rsidRPr="00B91684">
        <w:t>Brubaker, L.B., Higuera, P.E., Rupp, T.S., Olson, M.A., Anderson, P.M., Hu, F.S., 2009. Linking sediment-charcoal records and ecological modeling to understand causes of fire-regime change in boreal forests. Ecology 90, 1788–1801. https://doi.org/10.1890/08-0797.1</w:t>
      </w:r>
    </w:p>
    <w:p w14:paraId="071CF816" w14:textId="77777777" w:rsidR="00B91684" w:rsidRPr="00B91684" w:rsidRDefault="00B91684" w:rsidP="00B91684">
      <w:pPr>
        <w:pStyle w:val="Bibliography"/>
      </w:pPr>
      <w:r w:rsidRPr="00B91684">
        <w:t xml:space="preserve">Buma, B., Hayes, K., Weiss, S., </w:t>
      </w:r>
      <w:proofErr w:type="spellStart"/>
      <w:r w:rsidRPr="00B91684">
        <w:t>Lucash</w:t>
      </w:r>
      <w:proofErr w:type="spellEnd"/>
      <w:r w:rsidRPr="00B91684">
        <w:t>, M., 2022. Short-interval fires increasing in the Alaskan boreal forest as fire self-regulation decays across forest types. Sci. Rep. 12, 4901. https://doi.org/10.1038/s41598-022-08912-8</w:t>
      </w:r>
    </w:p>
    <w:p w14:paraId="7D6624F4" w14:textId="77777777" w:rsidR="00B91684" w:rsidRPr="00B91684" w:rsidRDefault="00B91684" w:rsidP="00B91684">
      <w:pPr>
        <w:pStyle w:val="Bibliography"/>
      </w:pPr>
      <w:r w:rsidRPr="00B91684">
        <w:lastRenderedPageBreak/>
        <w:t>Cahoon, S.M.P., Sullivan, P.F., Gray, A.N., 2022. Interactions among wildfire, forest type and landscape position are key determinants of boreal forest carbon stocks. J. Ecol. 110, 2475–2492. https://doi.org/10.1111/1365-2745.13963</w:t>
      </w:r>
    </w:p>
    <w:p w14:paraId="52A490FC" w14:textId="77777777" w:rsidR="00B91684" w:rsidRPr="00B91684" w:rsidRDefault="00B91684" w:rsidP="00B91684">
      <w:pPr>
        <w:pStyle w:val="Bibliography"/>
      </w:pPr>
      <w:r w:rsidRPr="00B91684">
        <w:t>Castle, D., Mell, W.E., Miller, F.J., 2013. Examination of the wildland-urban interface fire dynamics simulator in modeling of laboratory-scale surface-to-crown fire transition.</w:t>
      </w:r>
    </w:p>
    <w:p w14:paraId="0E5B066A" w14:textId="77777777" w:rsidR="00B91684" w:rsidRPr="00B91684" w:rsidRDefault="00B91684" w:rsidP="00B91684">
      <w:pPr>
        <w:pStyle w:val="Bibliography"/>
      </w:pPr>
      <w:proofErr w:type="spellStart"/>
      <w:r w:rsidRPr="00B91684">
        <w:t>Eckdahl</w:t>
      </w:r>
      <w:proofErr w:type="spellEnd"/>
      <w:r w:rsidRPr="00B91684">
        <w:t xml:space="preserve">, J.A., Kristensen, J.A., Metcalfe, D.B., 2022. Climatic variation drives loss and restructuring of carbon and nitrogen in boreal forest wildfire. </w:t>
      </w:r>
      <w:proofErr w:type="spellStart"/>
      <w:r w:rsidRPr="00B91684">
        <w:t>Biogeosciences</w:t>
      </w:r>
      <w:proofErr w:type="spellEnd"/>
      <w:r w:rsidRPr="00B91684">
        <w:t xml:space="preserve"> 19, 2487–2506. https://doi.org/10.5194/bg-19-2487-2022</w:t>
      </w:r>
    </w:p>
    <w:p w14:paraId="5511D571" w14:textId="77777777" w:rsidR="00B91684" w:rsidRPr="00B91684" w:rsidRDefault="00B91684" w:rsidP="00B91684">
      <w:pPr>
        <w:pStyle w:val="Bibliography"/>
      </w:pPr>
      <w:r w:rsidRPr="00B91684">
        <w:t xml:space="preserve">Foster, A.C., Wang, J.A., Frost, G.V., Davidson, S.J., Hoy, E., Turner, K.W., </w:t>
      </w:r>
      <w:proofErr w:type="spellStart"/>
      <w:r w:rsidRPr="00B91684">
        <w:t>Sonnentag</w:t>
      </w:r>
      <w:proofErr w:type="spellEnd"/>
      <w:r w:rsidRPr="00B91684">
        <w:t>, O., Epstein, H., Berner, L.T., Armstrong, A.H., others, 2022. Disturbances in North American boreal forest and Arctic tundra: impacts, interactions, and responses. Environ. Res. Lett. 17, 113001.</w:t>
      </w:r>
    </w:p>
    <w:p w14:paraId="28362E16" w14:textId="77777777" w:rsidR="00B91684" w:rsidRPr="00B91684" w:rsidRDefault="00B91684" w:rsidP="00B91684">
      <w:pPr>
        <w:pStyle w:val="Bibliography"/>
      </w:pPr>
      <w:r w:rsidRPr="00B91684">
        <w:t xml:space="preserve">Hammond, D.H., Strand, E.K., Hudak, A.T., </w:t>
      </w:r>
      <w:proofErr w:type="spellStart"/>
      <w:r w:rsidRPr="00B91684">
        <w:t>Newingham</w:t>
      </w:r>
      <w:proofErr w:type="spellEnd"/>
      <w:r w:rsidRPr="00B91684">
        <w:t>, B.A., 2019. Boreal forest vegetation and fuel conditions 12 years after the 2004 Taylor Complex fires in Alaska, USA. Fire Ecol. 15, 32. https://doi.org/10.1186/s42408-019-0049-5</w:t>
      </w:r>
    </w:p>
    <w:p w14:paraId="4192DA42" w14:textId="77777777" w:rsidR="00B91684" w:rsidRPr="00B91684" w:rsidRDefault="00B91684" w:rsidP="00B91684">
      <w:pPr>
        <w:pStyle w:val="Bibliography"/>
      </w:pPr>
      <w:r w:rsidRPr="00B91684">
        <w:t>Hanan, E.J., Kennedy, M.C., Ren, J., Johnson, M.C., Smith, A.M.S., 2022. Missing Climate Feedbacks in Fire Models: Limitations and Uncertainties in Fuel Loadings and the Role of Decomposition in Fine Fuel Accumulation. J. Adv. Model. Earth Syst. 14, e2021MS002818. https://doi.org/10.1029/2021MS002818</w:t>
      </w:r>
    </w:p>
    <w:p w14:paraId="39CBEEC4" w14:textId="77777777" w:rsidR="00B91684" w:rsidRPr="00B91684" w:rsidRDefault="00B91684" w:rsidP="00B91684">
      <w:pPr>
        <w:pStyle w:val="Bibliography"/>
      </w:pPr>
      <w:r w:rsidRPr="00B91684">
        <w:t xml:space="preserve">Hart, S.J., </w:t>
      </w:r>
      <w:proofErr w:type="spellStart"/>
      <w:r w:rsidRPr="00B91684">
        <w:t>Henkelman</w:t>
      </w:r>
      <w:proofErr w:type="spellEnd"/>
      <w:r w:rsidRPr="00B91684">
        <w:t xml:space="preserve">, J., McLoughlin, P.D., Nielsen, S.E., </w:t>
      </w:r>
      <w:proofErr w:type="spellStart"/>
      <w:r w:rsidRPr="00B91684">
        <w:t>Truchon</w:t>
      </w:r>
      <w:proofErr w:type="spellEnd"/>
      <w:r w:rsidRPr="00B91684">
        <w:t>‐Savard, A., Johnstone, J.F., 2019. Examining forest resilience to changing fire frequency in a fire‐prone region of boreal forest. Glob. Change Biol. 25, 869–884. https://doi.org/10.1111/gcb.14550</w:t>
      </w:r>
    </w:p>
    <w:p w14:paraId="5F93B868" w14:textId="77777777" w:rsidR="00B91684" w:rsidRPr="00B91684" w:rsidRDefault="00B91684" w:rsidP="00B91684">
      <w:pPr>
        <w:pStyle w:val="Bibliography"/>
      </w:pPr>
      <w:r w:rsidRPr="00B91684">
        <w:t>Hayes, K., Buma, B., 2021. Effects of short‐interval disturbances continue to accumulate, overwhelming variability in local resilience. Ecosphere 12. https://doi.org/10.1002/ecs2.3379</w:t>
      </w:r>
    </w:p>
    <w:p w14:paraId="41165A81" w14:textId="77777777" w:rsidR="00B91684" w:rsidRPr="00B91684" w:rsidRDefault="00B91684" w:rsidP="00B91684">
      <w:pPr>
        <w:pStyle w:val="Bibliography"/>
      </w:pPr>
      <w:proofErr w:type="spellStart"/>
      <w:r w:rsidRPr="00B91684">
        <w:t>Hély</w:t>
      </w:r>
      <w:proofErr w:type="spellEnd"/>
      <w:r w:rsidRPr="00B91684">
        <w:t>, C., Bergeron, Y., Flannigan, M.D., 2000. Effects of Stand Composition on Fire Hazard in Mixed-Wood Canadian Boreal Forest. J. Veg. Sci. 11, 813–824. https://doi.org/10.2307/3236551</w:t>
      </w:r>
    </w:p>
    <w:p w14:paraId="119ACFD9" w14:textId="77777777" w:rsidR="00B91684" w:rsidRPr="00B91684" w:rsidRDefault="00B91684" w:rsidP="00B91684">
      <w:pPr>
        <w:pStyle w:val="Bibliography"/>
      </w:pPr>
      <w:r w:rsidRPr="00B91684">
        <w:t xml:space="preserve">Hines, W.G.S., Hines, R.J.O., 1979. The Eberhardt statistic and the detection of </w:t>
      </w:r>
      <w:proofErr w:type="spellStart"/>
      <w:r w:rsidRPr="00B91684">
        <w:t>nonrandomness</w:t>
      </w:r>
      <w:proofErr w:type="spellEnd"/>
      <w:r w:rsidRPr="00B91684">
        <w:t xml:space="preserve"> of spatial point distributions. </w:t>
      </w:r>
      <w:proofErr w:type="spellStart"/>
      <w:r w:rsidRPr="00B91684">
        <w:t>Biometrika</w:t>
      </w:r>
      <w:proofErr w:type="spellEnd"/>
      <w:r w:rsidRPr="00B91684">
        <w:t xml:space="preserve"> 66, 73–79. https://doi.org/10.1093/biomet/66.1.73</w:t>
      </w:r>
    </w:p>
    <w:p w14:paraId="7B246828" w14:textId="77777777" w:rsidR="00B91684" w:rsidRPr="00B91684" w:rsidRDefault="00B91684" w:rsidP="00B91684">
      <w:pPr>
        <w:pStyle w:val="Bibliography"/>
      </w:pPr>
      <w:proofErr w:type="spellStart"/>
      <w:r w:rsidRPr="00B91684">
        <w:t>Hoecker</w:t>
      </w:r>
      <w:proofErr w:type="spellEnd"/>
      <w:r w:rsidRPr="00B91684">
        <w:t xml:space="preserve">, T.J., Higuera, P.E., 2019. Forest succession and climate variability interacted to control fire activity over the last four centuries in an Alaskan boreal landscape. </w:t>
      </w:r>
      <w:proofErr w:type="spellStart"/>
      <w:r w:rsidRPr="00B91684">
        <w:t>Landsc</w:t>
      </w:r>
      <w:proofErr w:type="spellEnd"/>
      <w:r w:rsidRPr="00B91684">
        <w:t xml:space="preserve"> </w:t>
      </w:r>
      <w:proofErr w:type="spellStart"/>
      <w:r w:rsidRPr="00B91684">
        <w:t>Ecol</w:t>
      </w:r>
      <w:proofErr w:type="spellEnd"/>
      <w:r w:rsidRPr="00B91684">
        <w:t xml:space="preserve"> 34, 227–241.</w:t>
      </w:r>
    </w:p>
    <w:p w14:paraId="3EBCCCCE" w14:textId="77777777" w:rsidR="00B91684" w:rsidRPr="00B91684" w:rsidRDefault="00B91684" w:rsidP="00B91684">
      <w:pPr>
        <w:pStyle w:val="Bibliography"/>
      </w:pPr>
      <w:r w:rsidRPr="00B91684">
        <w:t>Hoffman, C., Morgan, P., Mell, W., Parsons, R., Strand, E.K., Cook, S., 2012. Numerical Simulation of Crown Fire Hazard Immediately after Bark Beetle-Caused Mortality in Lodgepole Pine Forests. For. Sci. 58, 178–188. https://doi.org/10.5849/forsci.10-137</w:t>
      </w:r>
    </w:p>
    <w:p w14:paraId="6C09C17E" w14:textId="77777777" w:rsidR="00B91684" w:rsidRPr="00B91684" w:rsidRDefault="00B91684" w:rsidP="00B91684">
      <w:pPr>
        <w:pStyle w:val="Bibliography"/>
      </w:pPr>
      <w:r w:rsidRPr="00B91684">
        <w:t xml:space="preserve">Hoffman, C., </w:t>
      </w:r>
      <w:proofErr w:type="spellStart"/>
      <w:r w:rsidRPr="00B91684">
        <w:t>Sieg</w:t>
      </w:r>
      <w:proofErr w:type="spellEnd"/>
      <w:r w:rsidRPr="00B91684">
        <w:t xml:space="preserve">, C., Linn, R., Mell, W., Parsons, R., Ziegler, J., </w:t>
      </w:r>
      <w:proofErr w:type="spellStart"/>
      <w:r w:rsidRPr="00B91684">
        <w:t>Hiers</w:t>
      </w:r>
      <w:proofErr w:type="spellEnd"/>
      <w:r w:rsidRPr="00B91684">
        <w:t>, J., 2018. Advancing the Science of Wildland Fire Dynamics Using Process-Based Models. Fire 1, 32. https://doi.org/10.3390/fire1020032</w:t>
      </w:r>
    </w:p>
    <w:p w14:paraId="4D50E3A0" w14:textId="77777777" w:rsidR="00B91684" w:rsidRPr="00B91684" w:rsidRDefault="00B91684" w:rsidP="00B91684">
      <w:pPr>
        <w:pStyle w:val="Bibliography"/>
      </w:pPr>
      <w:r w:rsidRPr="00B91684">
        <w:t>Hoffman, C.M., Morgan, P., Mell, W., Parsons, R., Strand, E., Cook, S., 2013. Surface Fire Intensity Influences Simulated Crown Fire Behavior in Lodgepole Pine Forests with Recent Mountain Pine Beetle-Caused Tree Mortality. For. Sci. 59, 390–399. https://doi.org/10.5849/forsci.11-114</w:t>
      </w:r>
    </w:p>
    <w:p w14:paraId="33395DB2" w14:textId="77777777" w:rsidR="00B91684" w:rsidRPr="00B91684" w:rsidRDefault="00B91684" w:rsidP="00B91684">
      <w:pPr>
        <w:pStyle w:val="Bibliography"/>
      </w:pPr>
      <w:r w:rsidRPr="00B91684">
        <w:lastRenderedPageBreak/>
        <w:t xml:space="preserve">Johnstone, J.F., </w:t>
      </w:r>
      <w:proofErr w:type="spellStart"/>
      <w:r w:rsidRPr="00B91684">
        <w:t>Celis</w:t>
      </w:r>
      <w:proofErr w:type="spellEnd"/>
      <w:r w:rsidRPr="00B91684">
        <w:t>, G., Chapin III, F.S., Hollingsworth, T.N., Jean, M., Mack, M.C., 2020. Factors shaping alternate successional trajectories in burned black spruce forests of Alaska. Ecosphere 11, e03129. https://doi.org/10.1002/ecs2.3129</w:t>
      </w:r>
    </w:p>
    <w:p w14:paraId="3ACC5712" w14:textId="77777777" w:rsidR="00B91684" w:rsidRPr="00B91684" w:rsidRDefault="00B91684" w:rsidP="00B91684">
      <w:pPr>
        <w:pStyle w:val="Bibliography"/>
      </w:pPr>
      <w:r w:rsidRPr="00B91684">
        <w:t>Johnstone, J.F., Chapin, F.S., 2006. Effects of Soil Burn Severity on Post-Fire Tree Recruitment in Boreal Forest. Ecosystems 9, 14–31. https://doi.org/10.1007/s10021-004-0042-x</w:t>
      </w:r>
    </w:p>
    <w:p w14:paraId="4C352C79" w14:textId="77777777" w:rsidR="00B91684" w:rsidRPr="00B91684" w:rsidRDefault="00B91684" w:rsidP="00B91684">
      <w:pPr>
        <w:pStyle w:val="Bibliography"/>
      </w:pPr>
      <w:r w:rsidRPr="00B91684">
        <w:t>Johnstone, J.F., Hollingsworth, T.N., Chapin, F.S., Mack, M.C., 2010. Changes in fire regime break the legacy lock on successional trajectories in Alaskan boreal forest. Glob. Change Biol. 16, 1281–1295. https://doi.org/10.1111/j.1365-2486.2009.02051.x</w:t>
      </w:r>
    </w:p>
    <w:p w14:paraId="2EF7FD1E" w14:textId="77777777" w:rsidR="00B91684" w:rsidRPr="00B91684" w:rsidRDefault="00B91684" w:rsidP="00B91684">
      <w:pPr>
        <w:pStyle w:val="Bibliography"/>
      </w:pPr>
      <w:proofErr w:type="spellStart"/>
      <w:r w:rsidRPr="00B91684">
        <w:t>Kasischke</w:t>
      </w:r>
      <w:proofErr w:type="spellEnd"/>
      <w:r w:rsidRPr="00B91684">
        <w:t xml:space="preserve">, E.S., </w:t>
      </w:r>
      <w:proofErr w:type="spellStart"/>
      <w:r w:rsidRPr="00B91684">
        <w:t>Verbyla</w:t>
      </w:r>
      <w:proofErr w:type="spellEnd"/>
      <w:r w:rsidRPr="00B91684">
        <w:t xml:space="preserve">, D.L., Rupp, T.S., McGuire, A.D., Murphy, K.A., </w:t>
      </w:r>
      <w:proofErr w:type="spellStart"/>
      <w:r w:rsidRPr="00B91684">
        <w:t>Jandt</w:t>
      </w:r>
      <w:proofErr w:type="spellEnd"/>
      <w:r w:rsidRPr="00B91684">
        <w:t>, R., Barnes, J.L., Hoy, E.E., Duffy, P.A., Calef, M., Turetsky, M.R., n.d. Alaska’s changing fire regime - implications for the vulnerability of its boreal forests 12.</w:t>
      </w:r>
    </w:p>
    <w:p w14:paraId="7AB63599" w14:textId="77777777" w:rsidR="00B91684" w:rsidRPr="00B91684" w:rsidRDefault="00B91684" w:rsidP="00B91684">
      <w:pPr>
        <w:pStyle w:val="Bibliography"/>
      </w:pPr>
      <w:r w:rsidRPr="00B91684">
        <w:t xml:space="preserve">Kelly, R., Chipman, M.L., Higuera, P.E., </w:t>
      </w:r>
      <w:proofErr w:type="spellStart"/>
      <w:r w:rsidRPr="00B91684">
        <w:t>Stefanova</w:t>
      </w:r>
      <w:proofErr w:type="spellEnd"/>
      <w:r w:rsidRPr="00B91684">
        <w:t>, I., Brubaker, L.B., Hu, F.S., 2013. Recent burning of boreal forests exceeds fire regime limits of the past 10,000 years. Proc. Natl. Acad. Sci. 110, 13055–13060. https://doi.org/10.1073/pnas.1305069110</w:t>
      </w:r>
    </w:p>
    <w:p w14:paraId="3B331649" w14:textId="77777777" w:rsidR="00B91684" w:rsidRPr="00B91684" w:rsidRDefault="00B91684" w:rsidP="00B91684">
      <w:pPr>
        <w:pStyle w:val="Bibliography"/>
      </w:pPr>
      <w:r w:rsidRPr="00B91684">
        <w:t xml:space="preserve">Lund, M.T., </w:t>
      </w:r>
      <w:proofErr w:type="spellStart"/>
      <w:r w:rsidRPr="00B91684">
        <w:t>Nordling</w:t>
      </w:r>
      <w:proofErr w:type="spellEnd"/>
      <w:r w:rsidRPr="00B91684">
        <w:t xml:space="preserve">, K., </w:t>
      </w:r>
      <w:proofErr w:type="spellStart"/>
      <w:r w:rsidRPr="00B91684">
        <w:t>Gjelsvik</w:t>
      </w:r>
      <w:proofErr w:type="spellEnd"/>
      <w:r w:rsidRPr="00B91684">
        <w:t xml:space="preserve">, A.B., </w:t>
      </w:r>
      <w:proofErr w:type="spellStart"/>
      <w:r w:rsidRPr="00B91684">
        <w:t>Samset</w:t>
      </w:r>
      <w:proofErr w:type="spellEnd"/>
      <w:r w:rsidRPr="00B91684">
        <w:t xml:space="preserve">, B.H., 2023. The influence of variability on fire weather conditions in high latitude regions under present and future global warming. Environ. Res. </w:t>
      </w:r>
      <w:proofErr w:type="spellStart"/>
      <w:r w:rsidRPr="00B91684">
        <w:t>Commun</w:t>
      </w:r>
      <w:proofErr w:type="spellEnd"/>
      <w:r w:rsidRPr="00B91684">
        <w:t>. 5, 065016. https://doi.org/10.1088/2515-7620/acdfad</w:t>
      </w:r>
    </w:p>
    <w:p w14:paraId="31EAB0FB" w14:textId="77777777" w:rsidR="00B91684" w:rsidRPr="00B91684" w:rsidRDefault="00B91684" w:rsidP="00B91684">
      <w:pPr>
        <w:pStyle w:val="Bibliography"/>
      </w:pPr>
      <w:r w:rsidRPr="00B91684">
        <w:t>Mack, M.C., Walker, X.J., Johnstone, J.F., Alexander, H.D., Melvin, A.M., Jean, M., Miller, S.N., 2021. Carbon loss from boreal forest wildfires offset by increased dominance of deciduous trees. Science 372, 280–283.</w:t>
      </w:r>
    </w:p>
    <w:p w14:paraId="13946B72" w14:textId="77777777" w:rsidR="00B91684" w:rsidRPr="00B91684" w:rsidRDefault="00B91684" w:rsidP="00B91684">
      <w:pPr>
        <w:pStyle w:val="Bibliography"/>
      </w:pPr>
      <w:r w:rsidRPr="00B91684">
        <w:t xml:space="preserve">McGrattan, K., </w:t>
      </w:r>
      <w:proofErr w:type="spellStart"/>
      <w:r w:rsidRPr="00B91684">
        <w:t>Hostikka</w:t>
      </w:r>
      <w:proofErr w:type="spellEnd"/>
      <w:r w:rsidRPr="00B91684">
        <w:t>, S., n.d. Verification and Validation Process of a Fire Model.</w:t>
      </w:r>
    </w:p>
    <w:p w14:paraId="3FEABB39" w14:textId="77777777" w:rsidR="00B91684" w:rsidRPr="00B91684" w:rsidRDefault="00B91684" w:rsidP="00B91684">
      <w:pPr>
        <w:pStyle w:val="Bibliography"/>
      </w:pPr>
      <w:r w:rsidRPr="00B91684">
        <w:t xml:space="preserve">McGrattan, K., </w:t>
      </w:r>
      <w:proofErr w:type="spellStart"/>
      <w:r w:rsidRPr="00B91684">
        <w:t>Hostikka</w:t>
      </w:r>
      <w:proofErr w:type="spellEnd"/>
      <w:r w:rsidRPr="00B91684">
        <w:t>, S., McDermott, R., Floyd, J., Weinschenk, C., Overholt, K., n.d. Fire Dynamics Simulator User’s Guide. NIST Spec. Publ.</w:t>
      </w:r>
    </w:p>
    <w:p w14:paraId="2B1D4623" w14:textId="77777777" w:rsidR="00B91684" w:rsidRPr="00B91684" w:rsidRDefault="00B91684" w:rsidP="00B91684">
      <w:pPr>
        <w:pStyle w:val="Bibliography"/>
      </w:pPr>
      <w:r w:rsidRPr="00B91684">
        <w:t xml:space="preserve">McGrattan, K., McDermott, R., Floyd, J., </w:t>
      </w:r>
      <w:proofErr w:type="spellStart"/>
      <w:r w:rsidRPr="00B91684">
        <w:t>Hostikka</w:t>
      </w:r>
      <w:proofErr w:type="spellEnd"/>
      <w:r w:rsidRPr="00B91684">
        <w:t xml:space="preserve">, S., Forney, G., Baum, H., 2012. Computational fluid dynamics modelling of fire. Int. J. </w:t>
      </w:r>
      <w:proofErr w:type="spellStart"/>
      <w:r w:rsidRPr="00B91684">
        <w:t>Comput</w:t>
      </w:r>
      <w:proofErr w:type="spellEnd"/>
      <w:r w:rsidRPr="00B91684">
        <w:t xml:space="preserve">. Fluid </w:t>
      </w:r>
      <w:proofErr w:type="spellStart"/>
      <w:r w:rsidRPr="00B91684">
        <w:t>Dyn</w:t>
      </w:r>
      <w:proofErr w:type="spellEnd"/>
      <w:r w:rsidRPr="00B91684">
        <w:t>. 26, 349–361. https://doi.org/10.1080/10618562.2012.659663</w:t>
      </w:r>
    </w:p>
    <w:p w14:paraId="1D186AAF" w14:textId="77777777" w:rsidR="00B91684" w:rsidRPr="00B91684" w:rsidRDefault="00B91684" w:rsidP="00B91684">
      <w:pPr>
        <w:pStyle w:val="Bibliography"/>
      </w:pPr>
      <w:r w:rsidRPr="00B91684">
        <w:t>Mell, W., 2007. Modeling wildland and wildland-urban interface fires.</w:t>
      </w:r>
    </w:p>
    <w:p w14:paraId="4CC1775E" w14:textId="77777777" w:rsidR="00B91684" w:rsidRPr="00B91684" w:rsidRDefault="00B91684" w:rsidP="00B91684">
      <w:pPr>
        <w:pStyle w:val="Bibliography"/>
      </w:pPr>
      <w:r w:rsidRPr="00B91684">
        <w:t xml:space="preserve">Mell, W., </w:t>
      </w:r>
      <w:proofErr w:type="spellStart"/>
      <w:r w:rsidRPr="00B91684">
        <w:t>Maranghides</w:t>
      </w:r>
      <w:proofErr w:type="spellEnd"/>
      <w:r w:rsidRPr="00B91684">
        <w:t xml:space="preserve">, A., McDermott, R., Manzello, S.L., 2009. Numerical simulation and experiments of burning </w:t>
      </w:r>
      <w:proofErr w:type="spellStart"/>
      <w:r w:rsidRPr="00B91684">
        <w:t>douglas</w:t>
      </w:r>
      <w:proofErr w:type="spellEnd"/>
      <w:r w:rsidRPr="00B91684">
        <w:t xml:space="preserve"> fir trees. Combust. Flame 156, 2023–2041. https://doi.org/10.1016/j.combustflame.2009.06.015</w:t>
      </w:r>
    </w:p>
    <w:p w14:paraId="350D290A" w14:textId="77777777" w:rsidR="00B91684" w:rsidRPr="00B91684" w:rsidRDefault="00B91684" w:rsidP="00B91684">
      <w:pPr>
        <w:pStyle w:val="Bibliography"/>
      </w:pPr>
      <w:r w:rsidRPr="00B91684">
        <w:t xml:space="preserve">Mell, W., McNamara, D., </w:t>
      </w:r>
      <w:proofErr w:type="spellStart"/>
      <w:r w:rsidRPr="00B91684">
        <w:t>Maranghides</w:t>
      </w:r>
      <w:proofErr w:type="spellEnd"/>
      <w:r w:rsidRPr="00B91684">
        <w:t xml:space="preserve">, A., McDermott, R., Forney, G., Hoffman, C., </w:t>
      </w:r>
      <w:proofErr w:type="spellStart"/>
      <w:r w:rsidRPr="00B91684">
        <w:t>Ginder</w:t>
      </w:r>
      <w:proofErr w:type="spellEnd"/>
      <w:r w:rsidRPr="00B91684">
        <w:t>, M., 2011. COMPUTER MODELLING OF WILDLAND-URBAN INTERFACE FIRES 13.</w:t>
      </w:r>
    </w:p>
    <w:p w14:paraId="54EC40F2" w14:textId="77777777" w:rsidR="00B91684" w:rsidRPr="00B91684" w:rsidRDefault="00B91684" w:rsidP="00B91684">
      <w:pPr>
        <w:pStyle w:val="Bibliography"/>
      </w:pPr>
      <w:r w:rsidRPr="00B91684">
        <w:t xml:space="preserve">Mell, W.E., McDermott, R.J., Forney, G.P., Hoffman, C., </w:t>
      </w:r>
      <w:proofErr w:type="spellStart"/>
      <w:r w:rsidRPr="00B91684">
        <w:t>Ginder</w:t>
      </w:r>
      <w:proofErr w:type="spellEnd"/>
      <w:r w:rsidRPr="00B91684">
        <w:t>, M., 2010. Wildland Fire Behavior Modeling: Perspectives, New Approaches and Applications 17.</w:t>
      </w:r>
    </w:p>
    <w:p w14:paraId="0684555D" w14:textId="77777777" w:rsidR="00B91684" w:rsidRPr="00B91684" w:rsidRDefault="00B91684" w:rsidP="00B91684">
      <w:pPr>
        <w:pStyle w:val="Bibliography"/>
      </w:pPr>
      <w:r w:rsidRPr="00B91684">
        <w:t xml:space="preserve">Mueller, E., Mell, W., </w:t>
      </w:r>
      <w:proofErr w:type="spellStart"/>
      <w:r w:rsidRPr="00B91684">
        <w:t>Simeoni</w:t>
      </w:r>
      <w:proofErr w:type="spellEnd"/>
      <w:r w:rsidRPr="00B91684">
        <w:t>, A., 2014. Large eddy simulation of forest canopy flow for wildland fire modeling. Can. J. For. Res. 44, 1534–1544. https://doi.org/10.1139/cjfr-2014-0184</w:t>
      </w:r>
    </w:p>
    <w:p w14:paraId="1DCB9546" w14:textId="77777777" w:rsidR="00B91684" w:rsidRPr="00B91684" w:rsidRDefault="00B91684" w:rsidP="00B91684">
      <w:pPr>
        <w:pStyle w:val="Bibliography"/>
      </w:pPr>
      <w:r w:rsidRPr="00B91684">
        <w:t xml:space="preserve">Overholt, K.J., </w:t>
      </w:r>
      <w:proofErr w:type="spellStart"/>
      <w:r w:rsidRPr="00B91684">
        <w:t>Kurzawski</w:t>
      </w:r>
      <w:proofErr w:type="spellEnd"/>
      <w:r w:rsidRPr="00B91684">
        <w:t xml:space="preserve">, A.J., Cabrera, J., </w:t>
      </w:r>
      <w:proofErr w:type="spellStart"/>
      <w:r w:rsidRPr="00B91684">
        <w:t>Koopersmith</w:t>
      </w:r>
      <w:proofErr w:type="spellEnd"/>
      <w:r w:rsidRPr="00B91684">
        <w:t xml:space="preserve">, M., </w:t>
      </w:r>
      <w:proofErr w:type="spellStart"/>
      <w:r w:rsidRPr="00B91684">
        <w:t>Ezekoye</w:t>
      </w:r>
      <w:proofErr w:type="spellEnd"/>
      <w:r w:rsidRPr="00B91684">
        <w:t xml:space="preserve">, O.A., 2014. Fire behavior and heat fluxes for lab-scale burning of little bluestem grass. Fire </w:t>
      </w:r>
      <w:proofErr w:type="spellStart"/>
      <w:r w:rsidRPr="00B91684">
        <w:t>Saf</w:t>
      </w:r>
      <w:proofErr w:type="spellEnd"/>
      <w:r w:rsidRPr="00B91684">
        <w:t>. J. 67, 70–81. https://doi.org/10.1016/j.firesaf.2014.05.007</w:t>
      </w:r>
    </w:p>
    <w:p w14:paraId="262A52A8" w14:textId="77777777" w:rsidR="00B91684" w:rsidRPr="00B91684" w:rsidRDefault="00B91684" w:rsidP="00B91684">
      <w:pPr>
        <w:pStyle w:val="Bibliography"/>
      </w:pPr>
      <w:r w:rsidRPr="00B91684">
        <w:t>Parks, S.A., Holsinger, L.M., Miller, C., others, 2015. Wildland fire as a self‐regulating mechanism: the role of previous burns and weather in limiting fire progression. Ecological.</w:t>
      </w:r>
    </w:p>
    <w:p w14:paraId="40B1C1A9" w14:textId="77777777" w:rsidR="00B91684" w:rsidRPr="00B91684" w:rsidRDefault="00B91684" w:rsidP="00B91684">
      <w:pPr>
        <w:pStyle w:val="Bibliography"/>
      </w:pPr>
      <w:r w:rsidRPr="00B91684">
        <w:lastRenderedPageBreak/>
        <w:t xml:space="preserve">Parsons, R., Linn, R., </w:t>
      </w:r>
      <w:proofErr w:type="spellStart"/>
      <w:r w:rsidRPr="00B91684">
        <w:t>Pimont</w:t>
      </w:r>
      <w:proofErr w:type="spellEnd"/>
      <w:r w:rsidRPr="00B91684">
        <w:t xml:space="preserve">, F., Hoffman, C., Sauer, J., </w:t>
      </w:r>
      <w:proofErr w:type="spellStart"/>
      <w:r w:rsidRPr="00B91684">
        <w:t>Winterkamp</w:t>
      </w:r>
      <w:proofErr w:type="spellEnd"/>
      <w:r w:rsidRPr="00B91684">
        <w:t xml:space="preserve">, J., </w:t>
      </w:r>
      <w:proofErr w:type="spellStart"/>
      <w:r w:rsidRPr="00B91684">
        <w:t>Sieg</w:t>
      </w:r>
      <w:proofErr w:type="spellEnd"/>
      <w:r w:rsidRPr="00B91684">
        <w:t>, C., Jolly, W., 2017. Numerical investigation of aggregated fuel spatial pattern impacts on fire behavior. Land Basel 6, 43.</w:t>
      </w:r>
    </w:p>
    <w:p w14:paraId="7E5F46EF" w14:textId="77777777" w:rsidR="00B91684" w:rsidRPr="00B91684" w:rsidRDefault="00B91684" w:rsidP="00B91684">
      <w:pPr>
        <w:pStyle w:val="Bibliography"/>
      </w:pPr>
      <w:r w:rsidRPr="00B91684">
        <w:t xml:space="preserve">Perez-Ramirez, Y., Mell, W.E., </w:t>
      </w:r>
      <w:proofErr w:type="spellStart"/>
      <w:r w:rsidRPr="00B91684">
        <w:t>Santoni</w:t>
      </w:r>
      <w:proofErr w:type="spellEnd"/>
      <w:r w:rsidRPr="00B91684">
        <w:t xml:space="preserve">, P.A., </w:t>
      </w:r>
      <w:proofErr w:type="spellStart"/>
      <w:r w:rsidRPr="00B91684">
        <w:t>Tramoni</w:t>
      </w:r>
      <w:proofErr w:type="spellEnd"/>
      <w:r w:rsidRPr="00B91684">
        <w:t xml:space="preserve">, J.B., </w:t>
      </w:r>
      <w:proofErr w:type="spellStart"/>
      <w:r w:rsidRPr="00B91684">
        <w:t>Bosseur</w:t>
      </w:r>
      <w:proofErr w:type="spellEnd"/>
      <w:r w:rsidRPr="00B91684">
        <w:t>, F., 2017. Examination of WFDS in Modeling Spreading Fires in a Furniture Calorimeter. Fire Technol. 53, 1795–1832. https://doi.org/10.1007/s10694-017-0657-z</w:t>
      </w:r>
    </w:p>
    <w:p w14:paraId="28313729" w14:textId="77777777" w:rsidR="00B91684" w:rsidRPr="00B91684" w:rsidRDefault="00B91684" w:rsidP="00B91684">
      <w:pPr>
        <w:pStyle w:val="Bibliography"/>
      </w:pPr>
      <w:r w:rsidRPr="00B91684">
        <w:t>Ritter, S.M., Hoffman, C.M., Battaglia, M.A., Jain, T.B., 2022. Restoration and fuel hazard reduction result in equivalent reductions in crown fire behavior in dry conifer forests. Ecol. Appl. 32, e2682. https://doi.org/10.1002/eap.2682</w:t>
      </w:r>
    </w:p>
    <w:p w14:paraId="031DEECC" w14:textId="77777777" w:rsidR="00B91684" w:rsidRPr="00B91684" w:rsidRDefault="00B91684" w:rsidP="00B91684">
      <w:pPr>
        <w:pStyle w:val="Bibliography"/>
      </w:pPr>
      <w:r w:rsidRPr="00B91684">
        <w:t>Ritter, S.M., Hoffman, C.M., Battaglia, M.A., Stevens-</w:t>
      </w:r>
      <w:proofErr w:type="spellStart"/>
      <w:r w:rsidRPr="00B91684">
        <w:t>Rumann</w:t>
      </w:r>
      <w:proofErr w:type="spellEnd"/>
      <w:r w:rsidRPr="00B91684">
        <w:t>, C.S., Mell, W.E., 2020. Fine-scale fire patterns mediate forest structure in frequent-fire ecosystems. Ecosphere 11, e03177.</w:t>
      </w:r>
    </w:p>
    <w:p w14:paraId="2E5EC5DA" w14:textId="77777777" w:rsidR="00B91684" w:rsidRPr="00B91684" w:rsidRDefault="00B91684" w:rsidP="00B91684">
      <w:pPr>
        <w:pStyle w:val="Bibliography"/>
      </w:pPr>
      <w:r w:rsidRPr="00B91684">
        <w:t xml:space="preserve">Sánchez-Monroy, X., Mell, W., Torres-Arenas, J., Butler, B.W., 2019. Fire spread upslope: Numerical simulation of laboratory experiments. Fire </w:t>
      </w:r>
      <w:proofErr w:type="spellStart"/>
      <w:r w:rsidRPr="00B91684">
        <w:t>Saf</w:t>
      </w:r>
      <w:proofErr w:type="spellEnd"/>
      <w:r w:rsidRPr="00B91684">
        <w:t>. J. 108, 102844. https://doi.org/10.1016/j.firesaf.2019.102844</w:t>
      </w:r>
    </w:p>
    <w:p w14:paraId="04D90974" w14:textId="77777777" w:rsidR="00B91684" w:rsidRPr="00B91684" w:rsidRDefault="00B91684" w:rsidP="00B91684">
      <w:pPr>
        <w:pStyle w:val="Bibliography"/>
      </w:pPr>
      <w:r w:rsidRPr="00B91684">
        <w:t xml:space="preserve">Stocks, B.J., </w:t>
      </w:r>
      <w:proofErr w:type="spellStart"/>
      <w:r w:rsidRPr="00B91684">
        <w:t>Lynham</w:t>
      </w:r>
      <w:proofErr w:type="spellEnd"/>
      <w:r w:rsidRPr="00B91684">
        <w:t xml:space="preserve">, T.J., Lawson, B.D., Alexander, M.E., Van Wagner, C.E., McAlpine, R.S., </w:t>
      </w:r>
      <w:proofErr w:type="spellStart"/>
      <w:r w:rsidRPr="00B91684">
        <w:t>Dubé</w:t>
      </w:r>
      <w:proofErr w:type="spellEnd"/>
      <w:r w:rsidRPr="00B91684">
        <w:t>, D.E., 1989. Canadian Forest Fire Danger Rating System: An overview. Chron 65, 258–265.</w:t>
      </w:r>
    </w:p>
    <w:p w14:paraId="154C55AD" w14:textId="77777777" w:rsidR="00B91684" w:rsidRPr="00B91684" w:rsidRDefault="00B91684" w:rsidP="00B91684">
      <w:pPr>
        <w:pStyle w:val="Bibliography"/>
      </w:pPr>
      <w:proofErr w:type="spellStart"/>
      <w:r w:rsidRPr="00B91684">
        <w:t>Turquety</w:t>
      </w:r>
      <w:proofErr w:type="spellEnd"/>
      <w:r w:rsidRPr="00B91684">
        <w:t xml:space="preserve">, S., Logan, J.A., Jacob, D.J., </w:t>
      </w:r>
      <w:proofErr w:type="spellStart"/>
      <w:r w:rsidRPr="00B91684">
        <w:t>Hudman</w:t>
      </w:r>
      <w:proofErr w:type="spellEnd"/>
      <w:r w:rsidRPr="00B91684">
        <w:t xml:space="preserve">, R.C., Leung, F.Y., Heald, C.L., </w:t>
      </w:r>
      <w:proofErr w:type="spellStart"/>
      <w:r w:rsidRPr="00B91684">
        <w:t>Yantosca</w:t>
      </w:r>
      <w:proofErr w:type="spellEnd"/>
      <w:r w:rsidRPr="00B91684">
        <w:t xml:space="preserve">, R.M., Wu, S., Emmons, L.K., Edwards, D.P., Sachse, G.W., 2007. Inventory of boreal fire emissions for North America in 2004: Importance of peat burning and </w:t>
      </w:r>
      <w:proofErr w:type="spellStart"/>
      <w:r w:rsidRPr="00B91684">
        <w:t>pyroconvective</w:t>
      </w:r>
      <w:proofErr w:type="spellEnd"/>
      <w:r w:rsidRPr="00B91684">
        <w:t xml:space="preserve"> injection. J </w:t>
      </w:r>
      <w:proofErr w:type="spellStart"/>
      <w:r w:rsidRPr="00B91684">
        <w:t>Geophys</w:t>
      </w:r>
      <w:proofErr w:type="spellEnd"/>
      <w:r w:rsidRPr="00B91684">
        <w:t xml:space="preserve"> Res 112.</w:t>
      </w:r>
    </w:p>
    <w:p w14:paraId="2C7F799B" w14:textId="77777777" w:rsidR="00B91684" w:rsidRPr="00B91684" w:rsidRDefault="00B91684" w:rsidP="00B91684">
      <w:pPr>
        <w:pStyle w:val="Bibliography"/>
      </w:pPr>
      <w:proofErr w:type="spellStart"/>
      <w:r w:rsidRPr="00B91684">
        <w:t>Veraverbeke</w:t>
      </w:r>
      <w:proofErr w:type="spellEnd"/>
      <w:r w:rsidRPr="00B91684">
        <w:t xml:space="preserve">, S., Rogers, B.M., </w:t>
      </w:r>
      <w:proofErr w:type="spellStart"/>
      <w:r w:rsidRPr="00B91684">
        <w:t>Goulden</w:t>
      </w:r>
      <w:proofErr w:type="spellEnd"/>
      <w:r w:rsidRPr="00B91684">
        <w:t xml:space="preserve">, M.L., </w:t>
      </w:r>
      <w:proofErr w:type="spellStart"/>
      <w:r w:rsidRPr="00B91684">
        <w:t>Jandt</w:t>
      </w:r>
      <w:proofErr w:type="spellEnd"/>
      <w:r w:rsidRPr="00B91684">
        <w:t xml:space="preserve">, R.R., Miller, C.E., Wiggins, E.B., Randerson, J.T., 2017. Lightning as a major driver of recent large fire years in North American boreal forests. Nat. </w:t>
      </w:r>
      <w:proofErr w:type="spellStart"/>
      <w:r w:rsidRPr="00B91684">
        <w:t>Clim</w:t>
      </w:r>
      <w:proofErr w:type="spellEnd"/>
      <w:r w:rsidRPr="00B91684">
        <w:t>. Change 7, 529–534. https://doi.org/10.1038/nclimate3329</w:t>
      </w:r>
    </w:p>
    <w:p w14:paraId="31690C25" w14:textId="77777777" w:rsidR="00B91684" w:rsidRPr="00B91684" w:rsidRDefault="00B91684" w:rsidP="00B91684">
      <w:pPr>
        <w:pStyle w:val="Bibliography"/>
      </w:pPr>
      <w:r w:rsidRPr="00B91684">
        <w:t xml:space="preserve">Werth, P., Potter, B., Clements, C., Finney, M., </w:t>
      </w:r>
      <w:proofErr w:type="spellStart"/>
      <w:r w:rsidRPr="00B91684">
        <w:t>Forthofer</w:t>
      </w:r>
      <w:proofErr w:type="spellEnd"/>
      <w:r w:rsidRPr="00B91684">
        <w:t xml:space="preserve">, J., McAllister, S., </w:t>
      </w:r>
      <w:proofErr w:type="spellStart"/>
      <w:r w:rsidRPr="00B91684">
        <w:t>Goodrick</w:t>
      </w:r>
      <w:proofErr w:type="spellEnd"/>
      <w:r w:rsidRPr="00B91684">
        <w:t>, S., Alexander, M., Cruz, M., 2011. Synthesis of Knowledge of Extreme Fire Behavior: Volume I for Fire Managers. JFSP Synth. Rep.</w:t>
      </w:r>
    </w:p>
    <w:p w14:paraId="2603C34E" w14:textId="77777777" w:rsidR="00B91684" w:rsidRPr="00B91684" w:rsidRDefault="00B91684" w:rsidP="00B91684">
      <w:pPr>
        <w:pStyle w:val="Bibliography"/>
      </w:pPr>
      <w:r w:rsidRPr="00B91684">
        <w:t xml:space="preserve">Whitman, E., Barber, Q.E., Jain, P., Parks, S.A., Guindon, L., Thompson, D.K., </w:t>
      </w:r>
      <w:proofErr w:type="spellStart"/>
      <w:r w:rsidRPr="00B91684">
        <w:t>Parisien</w:t>
      </w:r>
      <w:proofErr w:type="spellEnd"/>
      <w:r w:rsidRPr="00B91684">
        <w:t>, M.-A., 2024. A modest increase in fire weather overcomes resistance to fire spread in recently burned boreal forests. Glob. Change Biol. 30, e17363. https://doi.org/10.1111/gcb.17363</w:t>
      </w:r>
    </w:p>
    <w:p w14:paraId="79685555" w14:textId="77777777" w:rsidR="00B91684" w:rsidRPr="00B91684" w:rsidRDefault="00B91684" w:rsidP="00B91684">
      <w:pPr>
        <w:pStyle w:val="Bibliography"/>
      </w:pPr>
      <w:r w:rsidRPr="00B91684">
        <w:t xml:space="preserve">Whitman, E., </w:t>
      </w:r>
      <w:proofErr w:type="spellStart"/>
      <w:r w:rsidRPr="00B91684">
        <w:t>Parisien</w:t>
      </w:r>
      <w:proofErr w:type="spellEnd"/>
      <w:r w:rsidRPr="00B91684">
        <w:t>, M.-A., Thompson, D.K., Flannigan, M.D., 2019. Short-interval wildfire and drought overwhelm boreal forest resilience. Sci. Rep. 9, 18796. https://doi.org/10.1038/s41598-019-55036-7</w:t>
      </w:r>
    </w:p>
    <w:p w14:paraId="329EA174" w14:textId="77777777" w:rsidR="00B91684" w:rsidRPr="00B91684" w:rsidRDefault="00B91684" w:rsidP="00B91684">
      <w:pPr>
        <w:pStyle w:val="Bibliography"/>
      </w:pPr>
      <w:r w:rsidRPr="00B91684">
        <w:t xml:space="preserve">Ziegler, J.P., Hoffman, C.M., Collins, B.M., Knapp, E.E., Mell, W. (Ruddy), 2021. Pyric tree spatial patterning interactions in historical and contemporary mixed conifer forests, California, USA. Ecol. </w:t>
      </w:r>
      <w:proofErr w:type="spellStart"/>
      <w:r w:rsidRPr="00B91684">
        <w:t>Evol</w:t>
      </w:r>
      <w:proofErr w:type="spellEnd"/>
      <w:r w:rsidRPr="00B91684">
        <w:t>. 11, 820–834. https://doi.org/10.1002/ece3.7084</w:t>
      </w:r>
    </w:p>
    <w:p w14:paraId="0AA4B77C" w14:textId="77777777" w:rsidR="00B91684" w:rsidRPr="00B91684" w:rsidRDefault="00B91684" w:rsidP="00B91684">
      <w:pPr>
        <w:pStyle w:val="Bibliography"/>
      </w:pPr>
      <w:r w:rsidRPr="00B91684">
        <w:t xml:space="preserve">Ziegler, J.P., Hoffman, C.M., Collins, B.M., Long, J.W., </w:t>
      </w:r>
      <w:proofErr w:type="spellStart"/>
      <w:r w:rsidRPr="00B91684">
        <w:t>Dagley</w:t>
      </w:r>
      <w:proofErr w:type="spellEnd"/>
      <w:r w:rsidRPr="00B91684">
        <w:t>, C.M., Mell, W., 2020. Simulated Fire Behavior and Fine-Scale Forest Structure Following Conifer Removal in Aspen-Conifer Forests in the Lake Tahoe Basin, USA. Fire 3, 51. https://doi.org/10.3390/fire3030051</w:t>
      </w:r>
    </w:p>
    <w:p w14:paraId="76FA2F53" w14:textId="5FAE5684" w:rsidR="00BB10D2" w:rsidRPr="00C1776F" w:rsidRDefault="00891B34" w:rsidP="00C1776F">
      <w:pPr>
        <w:rPr>
          <w:rFonts w:cs="Times New Roman"/>
        </w:rPr>
      </w:pPr>
      <w:r>
        <w:fldChar w:fldCharType="end"/>
      </w:r>
    </w:p>
    <w:sectPr w:rsidR="00BB10D2" w:rsidRPr="00C1776F" w:rsidSect="000A6F5B">
      <w:headerReference w:type="default" r:id="rId26"/>
      <w:footerReference w:type="even" r:id="rId27"/>
      <w:footerReference w:type="default" r:id="rId28"/>
      <w:pgSz w:w="12240" w:h="15840"/>
      <w:pgMar w:top="1440" w:right="1440" w:bottom="1440" w:left="1440" w:header="720" w:footer="720" w:gutter="0"/>
      <w:lnNumType w:countBy="1" w:restart="continuous"/>
      <w:pgNumType w:start="1"/>
      <w:cols w:space="720"/>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621" w:author="Katherine Hayes" w:date="2024-07-04T14:12:00Z" w:initials="KH">
    <w:p w14:paraId="5F7FB75F" w14:textId="3C3B29A5" w:rsidR="003C63E0" w:rsidRDefault="003C63E0">
      <w:pPr>
        <w:pStyle w:val="CommentText"/>
      </w:pPr>
      <w:r>
        <w:rPr>
          <w:rStyle w:val="CommentReference"/>
        </w:rPr>
        <w:annotationRef/>
      </w:r>
      <w:r>
        <w:t>Cut?</w:t>
      </w:r>
    </w:p>
  </w:comment>
  <w:comment w:id="699" w:author="Katherine Hayes" w:date="2024-08-13T12:51:00Z" w:initials="KH">
    <w:p w14:paraId="62EC5241" w14:textId="4CAA995D" w:rsidR="00384D2A" w:rsidRDefault="00384D2A">
      <w:pPr>
        <w:pStyle w:val="CommentText"/>
      </w:pPr>
      <w:r>
        <w:rPr>
          <w:rStyle w:val="CommentReference"/>
        </w:rPr>
        <w:annotationRef/>
      </w:r>
      <w:r>
        <w:t>Make graph of cover of surface fuels of 123</w:t>
      </w:r>
    </w:p>
  </w:comment>
  <w:comment w:id="719" w:author="Katherine Hayes" w:date="2024-08-13T12:50:00Z" w:initials="KH">
    <w:p w14:paraId="23B562EF" w14:textId="58D763E6" w:rsidR="00384D2A" w:rsidRDefault="00384D2A">
      <w:pPr>
        <w:pStyle w:val="CommentText"/>
      </w:pPr>
      <w:r>
        <w:rPr>
          <w:rStyle w:val="CommentReference"/>
        </w:rPr>
        <w:annotationRef/>
      </w:r>
      <w:r>
        <w:t>Move to appendix</w:t>
      </w:r>
    </w:p>
  </w:comment>
  <w:comment w:id="778" w:author="Katherine Hayes" w:date="2024-03-20T15:18:00Z" w:initials="KH">
    <w:p w14:paraId="29389426" w14:textId="712A6956" w:rsidR="00E17FE1" w:rsidRDefault="00E17FE1">
      <w:pPr>
        <w:pStyle w:val="CommentText"/>
      </w:pPr>
      <w:r>
        <w:rPr>
          <w:rStyle w:val="CommentReference"/>
        </w:rPr>
        <w:annotationRef/>
      </w:r>
      <w:r>
        <w:t>force axis to same scale for panel A and B</w:t>
      </w:r>
    </w:p>
  </w:comment>
  <w:comment w:id="790" w:author="Katherine Hayes" w:date="2024-03-26T14:30:00Z" w:initials="KH">
    <w:p w14:paraId="7B416BA0" w14:textId="77777777" w:rsidR="00D457F6" w:rsidRDefault="00D457F6" w:rsidP="00D457F6">
      <w:pPr>
        <w:pStyle w:val="CommentText"/>
      </w:pPr>
      <w:r>
        <w:rPr>
          <w:rStyle w:val="CommentReference"/>
        </w:rPr>
        <w:annotationRef/>
      </w:r>
      <w:r>
        <w:t>change “high weather” to extreme</w:t>
      </w:r>
    </w:p>
  </w:comment>
  <w:comment w:id="839" w:author="Katherine Hayes" w:date="2024-03-26T14:30:00Z" w:initials="KH">
    <w:p w14:paraId="1A832B04" w14:textId="24D80CEB" w:rsidR="006F22A7" w:rsidRDefault="006F22A7">
      <w:pPr>
        <w:pStyle w:val="CommentText"/>
      </w:pPr>
      <w:r>
        <w:rPr>
          <w:rStyle w:val="CommentReference"/>
        </w:rPr>
        <w:annotationRef/>
      </w:r>
      <w:r>
        <w:t>change “high weather” to extreme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F7FB75F" w15:done="0"/>
  <w15:commentEx w15:paraId="62EC5241" w15:done="0"/>
  <w15:commentEx w15:paraId="23B562EF" w15:done="0"/>
  <w15:commentEx w15:paraId="29389426" w15:done="0"/>
  <w15:commentEx w15:paraId="7B416BA0" w15:done="0"/>
  <w15:commentEx w15:paraId="1A832B04"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7ED6DA59" w16cex:dateUtc="2024-07-04T18:12:00Z"/>
  <w16cex:commentExtensible w16cex:durableId="5C223878" w16cex:dateUtc="2024-08-13T17:51:00Z"/>
  <w16cex:commentExtensible w16cex:durableId="7C229DE1" w16cex:dateUtc="2024-08-13T17:50:00Z"/>
  <w16cex:commentExtensible w16cex:durableId="2CD2EE51" w16cex:dateUtc="2024-03-20T20:18:00Z"/>
  <w16cex:commentExtensible w16cex:durableId="5EB384F5" w16cex:dateUtc="2024-03-26T19:30:00Z"/>
  <w16cex:commentExtensible w16cex:durableId="72904168" w16cex:dateUtc="2024-03-26T19:3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F7FB75F" w16cid:durableId="7ED6DA59"/>
  <w16cid:commentId w16cid:paraId="62EC5241" w16cid:durableId="5C223878"/>
  <w16cid:commentId w16cid:paraId="23B562EF" w16cid:durableId="7C229DE1"/>
  <w16cid:commentId w16cid:paraId="29389426" w16cid:durableId="2CD2EE51"/>
  <w16cid:commentId w16cid:paraId="7B416BA0" w16cid:durableId="5EB384F5"/>
  <w16cid:commentId w16cid:paraId="1A832B04" w16cid:durableId="7290416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07C860E" w14:textId="77777777" w:rsidR="00141B5E" w:rsidRDefault="00141B5E">
      <w:r>
        <w:separator/>
      </w:r>
    </w:p>
  </w:endnote>
  <w:endnote w:type="continuationSeparator" w:id="0">
    <w:p w14:paraId="563FA799" w14:textId="77777777" w:rsidR="00141B5E" w:rsidRDefault="00141B5E">
      <w:r>
        <w:continuationSeparator/>
      </w:r>
    </w:p>
  </w:endnote>
  <w:endnote w:type="continuationNotice" w:id="1">
    <w:p w14:paraId="1997609F" w14:textId="77777777" w:rsidR="00141B5E" w:rsidRDefault="00141B5E">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Noto Sans Symbols">
    <w:altName w:val="Calibri"/>
    <w:panose1 w:val="020B0604020202020204"/>
    <w:charset w:val="00"/>
    <w:family w:val="auto"/>
    <w:pitch w:val="default"/>
  </w:font>
  <w:font w:name="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067" w14:textId="77777777" w:rsidR="00FD1B39" w:rsidRDefault="002525A6">
    <w:pPr>
      <w:pBdr>
        <w:top w:val="nil"/>
        <w:left w:val="nil"/>
        <w:bottom w:val="nil"/>
        <w:right w:val="nil"/>
        <w:between w:val="nil"/>
      </w:pBdr>
      <w:tabs>
        <w:tab w:val="center" w:pos="4680"/>
        <w:tab w:val="right" w:pos="9360"/>
      </w:tabs>
      <w:jc w:val="right"/>
      <w:rPr>
        <w:color w:val="000000"/>
      </w:rPr>
    </w:pPr>
    <w:del w:id="1015" w:author="Katherine Hayes" w:date="2023-05-12T17:02:00Z">
      <w:r>
        <w:rPr>
          <w:color w:val="000000"/>
        </w:rPr>
        <w:fldChar w:fldCharType="begin"/>
      </w:r>
      <w:r>
        <w:rPr>
          <w:color w:val="000000"/>
        </w:rPr>
        <w:delInstrText>PAGE</w:delInstrText>
      </w:r>
      <w:r>
        <w:rPr>
          <w:color w:val="000000"/>
        </w:rPr>
        <w:fldChar w:fldCharType="end"/>
      </w:r>
    </w:del>
    <w:ins w:id="1016" w:author="Katherine Hayes" w:date="2023-05-12T17:02:00Z">
      <w:r>
        <w:rPr>
          <w:color w:val="000000"/>
        </w:rPr>
        <w:fldChar w:fldCharType="begin"/>
      </w:r>
      <w:r>
        <w:rPr>
          <w:color w:val="000000"/>
        </w:rPr>
        <w:instrText>PAGE</w:instrText>
      </w:r>
      <w:r w:rsidR="00000000">
        <w:rPr>
          <w:color w:val="000000"/>
        </w:rPr>
        <w:fldChar w:fldCharType="separate"/>
      </w:r>
      <w:r>
        <w:rPr>
          <w:color w:val="000000"/>
        </w:rPr>
        <w:fldChar w:fldCharType="end"/>
      </w:r>
    </w:ins>
  </w:p>
  <w:p w14:paraId="00000068" w14:textId="77777777" w:rsidR="00FD1B39" w:rsidRDefault="00FD1B39">
    <w:pPr>
      <w:pBdr>
        <w:top w:val="nil"/>
        <w:left w:val="nil"/>
        <w:bottom w:val="nil"/>
        <w:right w:val="nil"/>
        <w:between w:val="nil"/>
      </w:pBdr>
      <w:tabs>
        <w:tab w:val="center" w:pos="4680"/>
        <w:tab w:val="right" w:pos="9360"/>
      </w:tabs>
      <w:ind w:right="360"/>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069" w14:textId="4E5A8F39" w:rsidR="00FD1B39" w:rsidRDefault="002525A6">
    <w:pPr>
      <w:pBdr>
        <w:top w:val="nil"/>
        <w:left w:val="nil"/>
        <w:bottom w:val="nil"/>
        <w:right w:val="nil"/>
        <w:between w:val="nil"/>
      </w:pBdr>
      <w:tabs>
        <w:tab w:val="center" w:pos="4680"/>
        <w:tab w:val="right" w:pos="9360"/>
      </w:tabs>
      <w:jc w:val="right"/>
      <w:rPr>
        <w:color w:val="000000"/>
      </w:rPr>
    </w:pPr>
    <w:r>
      <w:rPr>
        <w:color w:val="000000"/>
      </w:rPr>
      <w:fldChar w:fldCharType="begin"/>
    </w:r>
    <w:r>
      <w:rPr>
        <w:color w:val="000000"/>
      </w:rPr>
      <w:instrText>PAGE</w:instrText>
    </w:r>
    <w:r>
      <w:rPr>
        <w:color w:val="000000"/>
      </w:rPr>
      <w:fldChar w:fldCharType="separate"/>
    </w:r>
    <w:r w:rsidR="000A6F5B">
      <w:rPr>
        <w:noProof/>
        <w:color w:val="000000"/>
      </w:rPr>
      <w:t>1</w:t>
    </w:r>
    <w:r>
      <w:rPr>
        <w:color w:val="000000"/>
      </w:rPr>
      <w:fldChar w:fldCharType="end"/>
    </w:r>
  </w:p>
  <w:p w14:paraId="0000006A" w14:textId="77777777" w:rsidR="00FD1B39" w:rsidRDefault="00FD1B39">
    <w:pPr>
      <w:pBdr>
        <w:top w:val="nil"/>
        <w:left w:val="nil"/>
        <w:bottom w:val="nil"/>
        <w:right w:val="nil"/>
        <w:between w:val="nil"/>
      </w:pBdr>
      <w:tabs>
        <w:tab w:val="center" w:pos="4680"/>
        <w:tab w:val="right" w:pos="9360"/>
      </w:tabs>
      <w:ind w:right="360"/>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28C6752" w14:textId="77777777" w:rsidR="00141B5E" w:rsidRDefault="00141B5E">
      <w:r>
        <w:separator/>
      </w:r>
    </w:p>
  </w:footnote>
  <w:footnote w:type="continuationSeparator" w:id="0">
    <w:p w14:paraId="3A59E65E" w14:textId="77777777" w:rsidR="00141B5E" w:rsidRDefault="00141B5E">
      <w:r>
        <w:continuationSeparator/>
      </w:r>
    </w:p>
  </w:footnote>
  <w:footnote w:type="continuationNotice" w:id="1">
    <w:p w14:paraId="3AE21B37" w14:textId="77777777" w:rsidR="00141B5E" w:rsidRDefault="00141B5E">
      <w:pPr>
        <w:spacing w:line="240" w:lineRule="auto"/>
      </w:pPr>
    </w:p>
  </w:footnote>
  <w:footnote w:id="2">
    <w:p w14:paraId="713FD4A3" w14:textId="35AD9E8E" w:rsidR="008A0969" w:rsidRPr="008A0969" w:rsidRDefault="008A0969" w:rsidP="008A0969">
      <w:pPr>
        <w:spacing w:line="240" w:lineRule="auto"/>
        <w:rPr>
          <w:rFonts w:cs="Times New Roman"/>
          <w:sz w:val="22"/>
          <w:szCs w:val="22"/>
        </w:rPr>
      </w:pPr>
      <w:r w:rsidRPr="008A0969">
        <w:rPr>
          <w:rStyle w:val="FootnoteReference"/>
          <w:rFonts w:cs="Times New Roman"/>
          <w:sz w:val="22"/>
          <w:szCs w:val="22"/>
        </w:rPr>
        <w:footnoteRef/>
      </w:r>
      <w:r w:rsidRPr="008A0969">
        <w:rPr>
          <w:rFonts w:cs="Times New Roman"/>
          <w:sz w:val="22"/>
          <w:szCs w:val="22"/>
        </w:rPr>
        <w:t xml:space="preserve"> Department of Integrative and Systems Biology, University of Colorado Denver, Campus Box 171 P.O. Box 173364 Denver, CO 80217-3364 </w:t>
      </w:r>
    </w:p>
  </w:footnote>
  <w:footnote w:id="3">
    <w:p w14:paraId="03F1E6AE" w14:textId="003894F2" w:rsidR="008A0969" w:rsidRPr="008A0969" w:rsidRDefault="008A0969" w:rsidP="008A0969">
      <w:pPr>
        <w:spacing w:line="240" w:lineRule="auto"/>
        <w:rPr>
          <w:rFonts w:cs="Times New Roman"/>
          <w:sz w:val="22"/>
          <w:szCs w:val="22"/>
        </w:rPr>
      </w:pPr>
      <w:r w:rsidRPr="008A0969">
        <w:rPr>
          <w:rStyle w:val="FootnoteReference"/>
          <w:sz w:val="22"/>
          <w:szCs w:val="22"/>
        </w:rPr>
        <w:footnoteRef/>
      </w:r>
      <w:r w:rsidRPr="008A0969">
        <w:rPr>
          <w:sz w:val="22"/>
          <w:szCs w:val="22"/>
        </w:rPr>
        <w:t xml:space="preserve"> </w:t>
      </w:r>
      <w:r w:rsidRPr="008A0969">
        <w:rPr>
          <w:rFonts w:cs="Times New Roman"/>
          <w:sz w:val="22"/>
          <w:szCs w:val="22"/>
        </w:rPr>
        <w:t>Present: Cary Institute of Ecosystem Studies, 2801 Sharon Turnpike, Millbrook NY 12545</w:t>
      </w:r>
    </w:p>
  </w:footnote>
  <w:footnote w:id="4">
    <w:p w14:paraId="68042AA4" w14:textId="09E0BF4B" w:rsidR="008A0969" w:rsidRPr="008A0969" w:rsidRDefault="008A0969" w:rsidP="008A0969">
      <w:pPr>
        <w:spacing w:line="240" w:lineRule="auto"/>
        <w:rPr>
          <w:rFonts w:cs="Times New Roman"/>
          <w:sz w:val="22"/>
          <w:szCs w:val="22"/>
        </w:rPr>
      </w:pPr>
      <w:r w:rsidRPr="008A0969">
        <w:rPr>
          <w:rStyle w:val="FootnoteReference"/>
          <w:rFonts w:cs="Times New Roman"/>
          <w:sz w:val="22"/>
          <w:szCs w:val="22"/>
        </w:rPr>
        <w:footnoteRef/>
      </w:r>
      <w:r w:rsidRPr="008A0969">
        <w:rPr>
          <w:rFonts w:cs="Times New Roman"/>
          <w:sz w:val="22"/>
          <w:szCs w:val="22"/>
        </w:rPr>
        <w:t xml:space="preserve"> Department of Forest and Rangeland Stewardship, Colorado State University, 1401 Campus Delivery Fort Collins, CO 80523-1401</w:t>
      </w:r>
    </w:p>
  </w:footnote>
  <w:footnote w:id="5">
    <w:p w14:paraId="569D04A1" w14:textId="2F127EAC" w:rsidR="008A0969" w:rsidRPr="00CC4B80" w:rsidRDefault="008A0969" w:rsidP="008A0969">
      <w:pPr>
        <w:spacing w:line="240" w:lineRule="auto"/>
        <w:rPr>
          <w:rFonts w:cs="Times New Roman"/>
          <w:sz w:val="22"/>
          <w:szCs w:val="22"/>
          <w:lang w:val="es-ES"/>
          <w:rPrChange w:id="4" w:author="Chad Hoffman" w:date="2024-05-29T16:47:00Z">
            <w:rPr>
              <w:rFonts w:cs="Times New Roman"/>
              <w:sz w:val="22"/>
              <w:szCs w:val="22"/>
            </w:rPr>
          </w:rPrChange>
        </w:rPr>
      </w:pPr>
      <w:r w:rsidRPr="008A0969">
        <w:rPr>
          <w:rStyle w:val="FootnoteReference"/>
          <w:rFonts w:cs="Times New Roman"/>
          <w:sz w:val="22"/>
          <w:szCs w:val="22"/>
        </w:rPr>
        <w:footnoteRef/>
      </w:r>
      <w:r w:rsidRPr="00CC4B80">
        <w:rPr>
          <w:rFonts w:cs="Times New Roman"/>
          <w:sz w:val="22"/>
          <w:szCs w:val="22"/>
          <w:lang w:val="es-ES"/>
          <w:rPrChange w:id="5" w:author="Chad Hoffman" w:date="2024-05-29T16:47:00Z">
            <w:rPr>
              <w:rFonts w:cs="Times New Roman"/>
              <w:sz w:val="22"/>
              <w:szCs w:val="22"/>
            </w:rPr>
          </w:rPrChange>
        </w:rPr>
        <w:t xml:space="preserve"> Los Alamos National Laboratory, P.O. Box 1663 Los Alamos, NM 87545</w:t>
      </w:r>
    </w:p>
  </w:footnote>
  <w:footnote w:id="6">
    <w:p w14:paraId="59961275" w14:textId="57C01862" w:rsidR="008A0969" w:rsidRPr="008A0969" w:rsidRDefault="008A0969" w:rsidP="008A0969">
      <w:pPr>
        <w:spacing w:line="240" w:lineRule="auto"/>
        <w:rPr>
          <w:rFonts w:cs="Times New Roman"/>
          <w:sz w:val="22"/>
          <w:szCs w:val="22"/>
        </w:rPr>
      </w:pPr>
      <w:r w:rsidRPr="008A0969">
        <w:rPr>
          <w:rStyle w:val="FootnoteReference"/>
          <w:rFonts w:cs="Times New Roman"/>
          <w:sz w:val="22"/>
          <w:szCs w:val="22"/>
        </w:rPr>
        <w:footnoteRef/>
      </w:r>
      <w:r w:rsidRPr="008A0969">
        <w:rPr>
          <w:rFonts w:cs="Times New Roman"/>
          <w:sz w:val="22"/>
          <w:szCs w:val="22"/>
        </w:rPr>
        <w:t xml:space="preserve"> </w:t>
      </w:r>
      <w:r w:rsidRPr="008A0969">
        <w:rPr>
          <w:rFonts w:eastAsia="Times New Roman" w:cs="Times New Roman"/>
          <w:color w:val="222222"/>
          <w:sz w:val="22"/>
          <w:szCs w:val="22"/>
        </w:rPr>
        <w:t xml:space="preserve">Present: </w:t>
      </w:r>
      <w:r w:rsidRPr="008A0969">
        <w:rPr>
          <w:rFonts w:cs="Times New Roman"/>
          <w:sz w:val="22"/>
          <w:szCs w:val="22"/>
        </w:rPr>
        <w:t>Aster Global Environmental Solutions, 3800 Clermont St. NW North Lawrence, OH 44666</w:t>
      </w:r>
    </w:p>
  </w:footnote>
  <w:footnote w:id="7">
    <w:p w14:paraId="4B6A631E" w14:textId="1BF06E7D" w:rsidR="008A0969" w:rsidRDefault="008A0969" w:rsidP="008A0969">
      <w:pPr>
        <w:pStyle w:val="FootnoteText"/>
      </w:pPr>
      <w:r w:rsidRPr="008A0969">
        <w:rPr>
          <w:rStyle w:val="FootnoteReference"/>
          <w:rFonts w:cs="Times New Roman"/>
          <w:sz w:val="22"/>
          <w:szCs w:val="22"/>
        </w:rPr>
        <w:footnoteRef/>
      </w:r>
      <w:r w:rsidRPr="008A0969">
        <w:rPr>
          <w:rFonts w:cs="Times New Roman"/>
          <w:sz w:val="22"/>
          <w:szCs w:val="22"/>
        </w:rPr>
        <w:t xml:space="preserve"> Present: </w:t>
      </w:r>
      <w:r w:rsidRPr="008A0969">
        <w:rPr>
          <w:rFonts w:cs="Times New Roman"/>
          <w:color w:val="222222"/>
          <w:sz w:val="22"/>
          <w:szCs w:val="22"/>
          <w:shd w:val="clear" w:color="auto" w:fill="FFFFFF"/>
        </w:rPr>
        <w:t>Environmental Defense Fund, 2060 Broadway Suite 300 Boulder, CO 80302</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066" w14:textId="77777777" w:rsidR="00FD1B39" w:rsidRDefault="00FD1B39">
    <w:pPr>
      <w:pBdr>
        <w:top w:val="nil"/>
        <w:left w:val="nil"/>
        <w:bottom w:val="nil"/>
        <w:right w:val="nil"/>
        <w:between w:val="nil"/>
      </w:pBdr>
      <w:tabs>
        <w:tab w:val="center" w:pos="4680"/>
        <w:tab w:val="right" w:pos="9360"/>
      </w:tabs>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987F7D"/>
    <w:multiLevelType w:val="hybridMultilevel"/>
    <w:tmpl w:val="42FC1534"/>
    <w:lvl w:ilvl="0" w:tplc="31B66604">
      <w:start w:val="3"/>
      <w:numFmt w:val="bullet"/>
      <w:lvlText w:val=""/>
      <w:lvlJc w:val="left"/>
      <w:pPr>
        <w:ind w:left="720" w:hanging="360"/>
      </w:pPr>
      <w:rPr>
        <w:rFonts w:ascii="Symbol" w:eastAsia="Calibr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DCA25E5"/>
    <w:multiLevelType w:val="multilevel"/>
    <w:tmpl w:val="1554B2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5667A9F"/>
    <w:multiLevelType w:val="multilevel"/>
    <w:tmpl w:val="D59A15A8"/>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41A47588"/>
    <w:multiLevelType w:val="hybridMultilevel"/>
    <w:tmpl w:val="BD947C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73B71AF"/>
    <w:multiLevelType w:val="multilevel"/>
    <w:tmpl w:val="13C60A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570A533E"/>
    <w:multiLevelType w:val="multilevel"/>
    <w:tmpl w:val="4C8ADE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7F1468BE"/>
    <w:multiLevelType w:val="hybridMultilevel"/>
    <w:tmpl w:val="8110C1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107772340">
    <w:abstractNumId w:val="2"/>
  </w:num>
  <w:num w:numId="2" w16cid:durableId="1193029446">
    <w:abstractNumId w:val="3"/>
  </w:num>
  <w:num w:numId="3" w16cid:durableId="1841385477">
    <w:abstractNumId w:val="0"/>
  </w:num>
  <w:num w:numId="4" w16cid:durableId="789281365">
    <w:abstractNumId w:val="1"/>
  </w:num>
  <w:num w:numId="5" w16cid:durableId="729380085">
    <w:abstractNumId w:val="5"/>
  </w:num>
  <w:num w:numId="6" w16cid:durableId="1566573865">
    <w:abstractNumId w:val="4"/>
  </w:num>
  <w:num w:numId="7" w16cid:durableId="2094471334">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Katherine Hayes">
    <w15:presenceInfo w15:providerId="None" w15:userId="Katherine Hayes"/>
  </w15:person>
  <w15:person w15:author="Chad Hoffman">
    <w15:presenceInfo w15:providerId="AD" w15:userId="S::chadh@colostate.edu::21fd6c71-fefa-4479-83ba-1cbf6a2cdb8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1"/>
  <w:proofState w:spelling="clean" w:grammar="clean"/>
  <w:trackRevisions/>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paperpile-clusterType" w:val="normal"/>
    <w:docVar w:name="paperpile-doc-id" w:val="L638Z985O376L199"/>
    <w:docVar w:name="paperpile-doc-name" w:val="fuel_draft.docx"/>
    <w:docVar w:name="paperpile-includeDoi" w:val="false"/>
    <w:docVar w:name="paperpile-styleFile" w:val="chicago-author-date.csl"/>
    <w:docVar w:name="paperpile-styleId" w:val="pp-chicago-author-date"/>
    <w:docVar w:name="paperpile-styleLabel" w:val="Chicago Manual of Style 17th edition (author-date)"/>
    <w:docVar w:name="paperpile-styleLocale" w:val="en-US"/>
  </w:docVars>
  <w:rsids>
    <w:rsidRoot w:val="00FD1B39"/>
    <w:rsid w:val="00003DA4"/>
    <w:rsid w:val="00005C06"/>
    <w:rsid w:val="00005D5D"/>
    <w:rsid w:val="00007890"/>
    <w:rsid w:val="00007C7A"/>
    <w:rsid w:val="00010491"/>
    <w:rsid w:val="00012888"/>
    <w:rsid w:val="00020C78"/>
    <w:rsid w:val="000302F1"/>
    <w:rsid w:val="00031E3E"/>
    <w:rsid w:val="0004198D"/>
    <w:rsid w:val="00043AAF"/>
    <w:rsid w:val="00043C2B"/>
    <w:rsid w:val="00054549"/>
    <w:rsid w:val="00060C41"/>
    <w:rsid w:val="00062B91"/>
    <w:rsid w:val="0009369F"/>
    <w:rsid w:val="00093EEA"/>
    <w:rsid w:val="000A6F5B"/>
    <w:rsid w:val="000A79F1"/>
    <w:rsid w:val="000B190E"/>
    <w:rsid w:val="000B393E"/>
    <w:rsid w:val="000C5068"/>
    <w:rsid w:val="000C7F6A"/>
    <w:rsid w:val="000D32CF"/>
    <w:rsid w:val="000E0D24"/>
    <w:rsid w:val="000E2E4A"/>
    <w:rsid w:val="000F1E28"/>
    <w:rsid w:val="001007A3"/>
    <w:rsid w:val="00100EEC"/>
    <w:rsid w:val="001056B8"/>
    <w:rsid w:val="00110476"/>
    <w:rsid w:val="00117B60"/>
    <w:rsid w:val="001244F7"/>
    <w:rsid w:val="00141B5E"/>
    <w:rsid w:val="001470CC"/>
    <w:rsid w:val="00161CB9"/>
    <w:rsid w:val="001657F9"/>
    <w:rsid w:val="00172475"/>
    <w:rsid w:val="001829B5"/>
    <w:rsid w:val="001838D1"/>
    <w:rsid w:val="001A1230"/>
    <w:rsid w:val="001C0B11"/>
    <w:rsid w:val="001C174D"/>
    <w:rsid w:val="001C3A38"/>
    <w:rsid w:val="001C3BB9"/>
    <w:rsid w:val="001D4D00"/>
    <w:rsid w:val="001D7FA4"/>
    <w:rsid w:val="001E2453"/>
    <w:rsid w:val="001E40EF"/>
    <w:rsid w:val="001E41D9"/>
    <w:rsid w:val="001E60CF"/>
    <w:rsid w:val="001F143A"/>
    <w:rsid w:val="001F473C"/>
    <w:rsid w:val="001F687A"/>
    <w:rsid w:val="00210F6D"/>
    <w:rsid w:val="00211568"/>
    <w:rsid w:val="00212CAB"/>
    <w:rsid w:val="00216976"/>
    <w:rsid w:val="00223903"/>
    <w:rsid w:val="00225FA2"/>
    <w:rsid w:val="00226D36"/>
    <w:rsid w:val="00232338"/>
    <w:rsid w:val="00236EE6"/>
    <w:rsid w:val="00237915"/>
    <w:rsid w:val="002415DE"/>
    <w:rsid w:val="00251D38"/>
    <w:rsid w:val="002525A6"/>
    <w:rsid w:val="00253FBF"/>
    <w:rsid w:val="00257DD2"/>
    <w:rsid w:val="00265054"/>
    <w:rsid w:val="002709B9"/>
    <w:rsid w:val="00271619"/>
    <w:rsid w:val="002719FC"/>
    <w:rsid w:val="00280B0C"/>
    <w:rsid w:val="00287D22"/>
    <w:rsid w:val="002A78AB"/>
    <w:rsid w:val="002B415A"/>
    <w:rsid w:val="002C55C0"/>
    <w:rsid w:val="002C756D"/>
    <w:rsid w:val="002C7E01"/>
    <w:rsid w:val="002C7F69"/>
    <w:rsid w:val="002D261C"/>
    <w:rsid w:val="002D63A0"/>
    <w:rsid w:val="002E0749"/>
    <w:rsid w:val="002E2E41"/>
    <w:rsid w:val="002E5710"/>
    <w:rsid w:val="002F1EFB"/>
    <w:rsid w:val="002F27A8"/>
    <w:rsid w:val="002F2AAE"/>
    <w:rsid w:val="00300169"/>
    <w:rsid w:val="00301E5D"/>
    <w:rsid w:val="003046B4"/>
    <w:rsid w:val="003055FD"/>
    <w:rsid w:val="00313211"/>
    <w:rsid w:val="0031400D"/>
    <w:rsid w:val="003318F5"/>
    <w:rsid w:val="00340F14"/>
    <w:rsid w:val="00342B9B"/>
    <w:rsid w:val="0035031E"/>
    <w:rsid w:val="00352DDA"/>
    <w:rsid w:val="003633BB"/>
    <w:rsid w:val="00366ED2"/>
    <w:rsid w:val="00370554"/>
    <w:rsid w:val="00370787"/>
    <w:rsid w:val="00373790"/>
    <w:rsid w:val="00384D2A"/>
    <w:rsid w:val="003A1991"/>
    <w:rsid w:val="003A5E07"/>
    <w:rsid w:val="003A7F1E"/>
    <w:rsid w:val="003B0B48"/>
    <w:rsid w:val="003B0F0D"/>
    <w:rsid w:val="003B7E39"/>
    <w:rsid w:val="003C2FBC"/>
    <w:rsid w:val="003C63E0"/>
    <w:rsid w:val="003E6469"/>
    <w:rsid w:val="003F7607"/>
    <w:rsid w:val="003F7853"/>
    <w:rsid w:val="004074B0"/>
    <w:rsid w:val="00411E27"/>
    <w:rsid w:val="004263B1"/>
    <w:rsid w:val="00437152"/>
    <w:rsid w:val="00444ADB"/>
    <w:rsid w:val="004507ED"/>
    <w:rsid w:val="00452C04"/>
    <w:rsid w:val="004573BB"/>
    <w:rsid w:val="00466EE9"/>
    <w:rsid w:val="004747E5"/>
    <w:rsid w:val="00480176"/>
    <w:rsid w:val="00483C9A"/>
    <w:rsid w:val="004857C1"/>
    <w:rsid w:val="00485F92"/>
    <w:rsid w:val="004860D7"/>
    <w:rsid w:val="004861FE"/>
    <w:rsid w:val="00494BB5"/>
    <w:rsid w:val="004A1141"/>
    <w:rsid w:val="004A7F0C"/>
    <w:rsid w:val="004B3748"/>
    <w:rsid w:val="004C4C4F"/>
    <w:rsid w:val="004C6443"/>
    <w:rsid w:val="004C7A72"/>
    <w:rsid w:val="004D7800"/>
    <w:rsid w:val="004E0C83"/>
    <w:rsid w:val="004E27E6"/>
    <w:rsid w:val="004E4517"/>
    <w:rsid w:val="004E540A"/>
    <w:rsid w:val="004F0C99"/>
    <w:rsid w:val="00506641"/>
    <w:rsid w:val="00512CF8"/>
    <w:rsid w:val="00515771"/>
    <w:rsid w:val="005234BD"/>
    <w:rsid w:val="005272A6"/>
    <w:rsid w:val="00531BB3"/>
    <w:rsid w:val="00532A08"/>
    <w:rsid w:val="005422FC"/>
    <w:rsid w:val="005463C4"/>
    <w:rsid w:val="00560196"/>
    <w:rsid w:val="00560310"/>
    <w:rsid w:val="005760E6"/>
    <w:rsid w:val="005814ED"/>
    <w:rsid w:val="00586081"/>
    <w:rsid w:val="00592BC8"/>
    <w:rsid w:val="005930D8"/>
    <w:rsid w:val="0059689A"/>
    <w:rsid w:val="005A65D6"/>
    <w:rsid w:val="005B3E3F"/>
    <w:rsid w:val="005B6E89"/>
    <w:rsid w:val="005C3CB8"/>
    <w:rsid w:val="005C7522"/>
    <w:rsid w:val="005E08D7"/>
    <w:rsid w:val="005E4937"/>
    <w:rsid w:val="0061294B"/>
    <w:rsid w:val="00613DD8"/>
    <w:rsid w:val="006175C9"/>
    <w:rsid w:val="0062717E"/>
    <w:rsid w:val="006331FB"/>
    <w:rsid w:val="0063373A"/>
    <w:rsid w:val="00636E19"/>
    <w:rsid w:val="00646F80"/>
    <w:rsid w:val="00656A76"/>
    <w:rsid w:val="006626D6"/>
    <w:rsid w:val="0066462E"/>
    <w:rsid w:val="00670566"/>
    <w:rsid w:val="00673664"/>
    <w:rsid w:val="00675E12"/>
    <w:rsid w:val="00682184"/>
    <w:rsid w:val="0068515B"/>
    <w:rsid w:val="00685CFA"/>
    <w:rsid w:val="006B0C59"/>
    <w:rsid w:val="006C1B43"/>
    <w:rsid w:val="006C72CD"/>
    <w:rsid w:val="006D193E"/>
    <w:rsid w:val="006D2ABC"/>
    <w:rsid w:val="006D6422"/>
    <w:rsid w:val="006E0D8F"/>
    <w:rsid w:val="006E7499"/>
    <w:rsid w:val="006F1BD2"/>
    <w:rsid w:val="006F22A7"/>
    <w:rsid w:val="006F6327"/>
    <w:rsid w:val="00714DBF"/>
    <w:rsid w:val="0072401A"/>
    <w:rsid w:val="0073364C"/>
    <w:rsid w:val="00752E0F"/>
    <w:rsid w:val="0076178B"/>
    <w:rsid w:val="00763AEB"/>
    <w:rsid w:val="007652EA"/>
    <w:rsid w:val="007758AB"/>
    <w:rsid w:val="0078191D"/>
    <w:rsid w:val="0078213F"/>
    <w:rsid w:val="00794718"/>
    <w:rsid w:val="007A21B5"/>
    <w:rsid w:val="007C6C8A"/>
    <w:rsid w:val="007D1710"/>
    <w:rsid w:val="007D3916"/>
    <w:rsid w:val="007D51A7"/>
    <w:rsid w:val="007E5615"/>
    <w:rsid w:val="0080057D"/>
    <w:rsid w:val="00812BB2"/>
    <w:rsid w:val="00823D6B"/>
    <w:rsid w:val="00845037"/>
    <w:rsid w:val="00865106"/>
    <w:rsid w:val="00884F27"/>
    <w:rsid w:val="00885DFA"/>
    <w:rsid w:val="0088789F"/>
    <w:rsid w:val="00891B34"/>
    <w:rsid w:val="00891F3A"/>
    <w:rsid w:val="00894F05"/>
    <w:rsid w:val="0089561D"/>
    <w:rsid w:val="00897554"/>
    <w:rsid w:val="008A0969"/>
    <w:rsid w:val="008B2343"/>
    <w:rsid w:val="008C5569"/>
    <w:rsid w:val="008D1D6B"/>
    <w:rsid w:val="008E2CD7"/>
    <w:rsid w:val="008E4F93"/>
    <w:rsid w:val="008E60BB"/>
    <w:rsid w:val="008F1881"/>
    <w:rsid w:val="008F4304"/>
    <w:rsid w:val="00903960"/>
    <w:rsid w:val="00906723"/>
    <w:rsid w:val="0092718D"/>
    <w:rsid w:val="00934247"/>
    <w:rsid w:val="009406EE"/>
    <w:rsid w:val="009424C9"/>
    <w:rsid w:val="0095143C"/>
    <w:rsid w:val="00952624"/>
    <w:rsid w:val="009535F1"/>
    <w:rsid w:val="00956115"/>
    <w:rsid w:val="00956F50"/>
    <w:rsid w:val="00957415"/>
    <w:rsid w:val="009749E1"/>
    <w:rsid w:val="0099004F"/>
    <w:rsid w:val="009941A8"/>
    <w:rsid w:val="00997508"/>
    <w:rsid w:val="009A05C3"/>
    <w:rsid w:val="009A487D"/>
    <w:rsid w:val="009A6A6A"/>
    <w:rsid w:val="009B69AF"/>
    <w:rsid w:val="009C0260"/>
    <w:rsid w:val="009D43A5"/>
    <w:rsid w:val="009E5257"/>
    <w:rsid w:val="009F077B"/>
    <w:rsid w:val="009F1424"/>
    <w:rsid w:val="009F7412"/>
    <w:rsid w:val="009F76A3"/>
    <w:rsid w:val="00A1475A"/>
    <w:rsid w:val="00A24D5E"/>
    <w:rsid w:val="00A30AD4"/>
    <w:rsid w:val="00A35250"/>
    <w:rsid w:val="00A370B9"/>
    <w:rsid w:val="00A471EA"/>
    <w:rsid w:val="00A47DC3"/>
    <w:rsid w:val="00A550BE"/>
    <w:rsid w:val="00A64667"/>
    <w:rsid w:val="00A66058"/>
    <w:rsid w:val="00A71CB1"/>
    <w:rsid w:val="00A74595"/>
    <w:rsid w:val="00A93C69"/>
    <w:rsid w:val="00A963AA"/>
    <w:rsid w:val="00AA1AB6"/>
    <w:rsid w:val="00AA214C"/>
    <w:rsid w:val="00AA310E"/>
    <w:rsid w:val="00AA3C8A"/>
    <w:rsid w:val="00AA5BB9"/>
    <w:rsid w:val="00AB4C54"/>
    <w:rsid w:val="00AC3338"/>
    <w:rsid w:val="00AD1DBF"/>
    <w:rsid w:val="00AD405D"/>
    <w:rsid w:val="00AD516D"/>
    <w:rsid w:val="00AD7F53"/>
    <w:rsid w:val="00AF174B"/>
    <w:rsid w:val="00AF17D5"/>
    <w:rsid w:val="00AF2C25"/>
    <w:rsid w:val="00B0049A"/>
    <w:rsid w:val="00B0494D"/>
    <w:rsid w:val="00B05042"/>
    <w:rsid w:val="00B10745"/>
    <w:rsid w:val="00B12107"/>
    <w:rsid w:val="00B13836"/>
    <w:rsid w:val="00B16185"/>
    <w:rsid w:val="00B22222"/>
    <w:rsid w:val="00B27AF3"/>
    <w:rsid w:val="00B31E7C"/>
    <w:rsid w:val="00B330DF"/>
    <w:rsid w:val="00B365D6"/>
    <w:rsid w:val="00B40F34"/>
    <w:rsid w:val="00B470A1"/>
    <w:rsid w:val="00B513D0"/>
    <w:rsid w:val="00B51E31"/>
    <w:rsid w:val="00B55B97"/>
    <w:rsid w:val="00B55CCF"/>
    <w:rsid w:val="00B62A29"/>
    <w:rsid w:val="00B62DB4"/>
    <w:rsid w:val="00B66C7F"/>
    <w:rsid w:val="00B678E7"/>
    <w:rsid w:val="00B716CA"/>
    <w:rsid w:val="00B81125"/>
    <w:rsid w:val="00B81BB6"/>
    <w:rsid w:val="00B8329F"/>
    <w:rsid w:val="00B83864"/>
    <w:rsid w:val="00B90AB2"/>
    <w:rsid w:val="00B9150A"/>
    <w:rsid w:val="00B91684"/>
    <w:rsid w:val="00B95F3E"/>
    <w:rsid w:val="00B97D8F"/>
    <w:rsid w:val="00BA3D3D"/>
    <w:rsid w:val="00BB10D2"/>
    <w:rsid w:val="00BB31E8"/>
    <w:rsid w:val="00BB4B56"/>
    <w:rsid w:val="00BB5406"/>
    <w:rsid w:val="00BB6972"/>
    <w:rsid w:val="00BB7DAF"/>
    <w:rsid w:val="00BC4728"/>
    <w:rsid w:val="00BD00AA"/>
    <w:rsid w:val="00BD23CA"/>
    <w:rsid w:val="00BE38CE"/>
    <w:rsid w:val="00BF1BF1"/>
    <w:rsid w:val="00BF3310"/>
    <w:rsid w:val="00C00865"/>
    <w:rsid w:val="00C0701E"/>
    <w:rsid w:val="00C13F6B"/>
    <w:rsid w:val="00C14DF0"/>
    <w:rsid w:val="00C15279"/>
    <w:rsid w:val="00C1776F"/>
    <w:rsid w:val="00C24AA0"/>
    <w:rsid w:val="00C33E86"/>
    <w:rsid w:val="00C40F36"/>
    <w:rsid w:val="00C421B8"/>
    <w:rsid w:val="00C461DC"/>
    <w:rsid w:val="00C81F2F"/>
    <w:rsid w:val="00C846A6"/>
    <w:rsid w:val="00C8735D"/>
    <w:rsid w:val="00C945AD"/>
    <w:rsid w:val="00CA08FD"/>
    <w:rsid w:val="00CA3881"/>
    <w:rsid w:val="00CA716D"/>
    <w:rsid w:val="00CC28C2"/>
    <w:rsid w:val="00CC4B80"/>
    <w:rsid w:val="00CC686C"/>
    <w:rsid w:val="00CD1890"/>
    <w:rsid w:val="00CD4EAF"/>
    <w:rsid w:val="00CE27ED"/>
    <w:rsid w:val="00CE6662"/>
    <w:rsid w:val="00CF79B8"/>
    <w:rsid w:val="00D04139"/>
    <w:rsid w:val="00D11851"/>
    <w:rsid w:val="00D127F3"/>
    <w:rsid w:val="00D156C4"/>
    <w:rsid w:val="00D20EEF"/>
    <w:rsid w:val="00D267C0"/>
    <w:rsid w:val="00D31758"/>
    <w:rsid w:val="00D41D10"/>
    <w:rsid w:val="00D457F6"/>
    <w:rsid w:val="00D46BCD"/>
    <w:rsid w:val="00D51CB7"/>
    <w:rsid w:val="00D51FB4"/>
    <w:rsid w:val="00D5484C"/>
    <w:rsid w:val="00D6317A"/>
    <w:rsid w:val="00D71D31"/>
    <w:rsid w:val="00D73726"/>
    <w:rsid w:val="00D745A4"/>
    <w:rsid w:val="00D749D7"/>
    <w:rsid w:val="00D770DE"/>
    <w:rsid w:val="00DC46B2"/>
    <w:rsid w:val="00DD13F1"/>
    <w:rsid w:val="00DE045D"/>
    <w:rsid w:val="00DE26CF"/>
    <w:rsid w:val="00DF0598"/>
    <w:rsid w:val="00DF7F52"/>
    <w:rsid w:val="00E0697E"/>
    <w:rsid w:val="00E07D3E"/>
    <w:rsid w:val="00E10235"/>
    <w:rsid w:val="00E13B98"/>
    <w:rsid w:val="00E17844"/>
    <w:rsid w:val="00E17FE1"/>
    <w:rsid w:val="00E20D51"/>
    <w:rsid w:val="00E222F1"/>
    <w:rsid w:val="00E22BC0"/>
    <w:rsid w:val="00E23850"/>
    <w:rsid w:val="00E23926"/>
    <w:rsid w:val="00E355E8"/>
    <w:rsid w:val="00E43313"/>
    <w:rsid w:val="00E51954"/>
    <w:rsid w:val="00E54D5D"/>
    <w:rsid w:val="00E55AA2"/>
    <w:rsid w:val="00E71E4B"/>
    <w:rsid w:val="00E749C9"/>
    <w:rsid w:val="00E76203"/>
    <w:rsid w:val="00E7724A"/>
    <w:rsid w:val="00E83425"/>
    <w:rsid w:val="00E8447A"/>
    <w:rsid w:val="00E86853"/>
    <w:rsid w:val="00E87794"/>
    <w:rsid w:val="00E96255"/>
    <w:rsid w:val="00EA2C0F"/>
    <w:rsid w:val="00EB40A6"/>
    <w:rsid w:val="00EB4373"/>
    <w:rsid w:val="00EC21FF"/>
    <w:rsid w:val="00ED2ACD"/>
    <w:rsid w:val="00ED69FF"/>
    <w:rsid w:val="00EE64D6"/>
    <w:rsid w:val="00EF1F80"/>
    <w:rsid w:val="00EF58FB"/>
    <w:rsid w:val="00EF5A12"/>
    <w:rsid w:val="00F11388"/>
    <w:rsid w:val="00F13F84"/>
    <w:rsid w:val="00F30155"/>
    <w:rsid w:val="00F334AE"/>
    <w:rsid w:val="00F348C5"/>
    <w:rsid w:val="00F427DF"/>
    <w:rsid w:val="00F451E2"/>
    <w:rsid w:val="00F46DB8"/>
    <w:rsid w:val="00F5647B"/>
    <w:rsid w:val="00F662C3"/>
    <w:rsid w:val="00F7311A"/>
    <w:rsid w:val="00F82B01"/>
    <w:rsid w:val="00F86EA6"/>
    <w:rsid w:val="00F949C7"/>
    <w:rsid w:val="00F96E59"/>
    <w:rsid w:val="00FB59DE"/>
    <w:rsid w:val="00FC1099"/>
    <w:rsid w:val="00FC1677"/>
    <w:rsid w:val="00FC64B2"/>
    <w:rsid w:val="00FD0F80"/>
    <w:rsid w:val="00FD1B39"/>
    <w:rsid w:val="00FD4FE0"/>
    <w:rsid w:val="00FE21AD"/>
    <w:rsid w:val="00FE5A60"/>
    <w:rsid w:val="00FF06E4"/>
    <w:rsid w:val="00FF090A"/>
    <w:rsid w:val="00FF3956"/>
    <w:rsid w:val="00FF53C7"/>
    <w:rsid w:val="00FF6CF6"/>
    <w:rsid w:val="00FF7A4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AD1D95"/>
  <w15:docId w15:val="{E8CD7347-1D83-C54B-B814-F066F2655C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34247"/>
    <w:pPr>
      <w:spacing w:line="480" w:lineRule="auto"/>
    </w:pPr>
    <w:rPr>
      <w:rFonts w:ascii="Times New Roman" w:hAnsi="Times New Roman"/>
    </w:rPr>
  </w:style>
  <w:style w:type="paragraph" w:styleId="Heading1">
    <w:name w:val="heading 1"/>
    <w:basedOn w:val="Normal"/>
    <w:next w:val="Normal"/>
    <w:link w:val="Heading1Char"/>
    <w:autoRedefine/>
    <w:uiPriority w:val="9"/>
    <w:qFormat/>
    <w:rsid w:val="00B55B97"/>
    <w:pPr>
      <w:keepNext/>
      <w:keepLines/>
      <w:spacing w:before="480" w:after="120"/>
      <w:jc w:val="center"/>
      <w:outlineLvl w:val="0"/>
    </w:pPr>
    <w:rPr>
      <w:b/>
      <w:szCs w:val="48"/>
    </w:rPr>
  </w:style>
  <w:style w:type="paragraph" w:styleId="Heading2">
    <w:name w:val="heading 2"/>
    <w:basedOn w:val="Normal"/>
    <w:next w:val="Normal"/>
    <w:link w:val="Heading2Char"/>
    <w:autoRedefine/>
    <w:uiPriority w:val="9"/>
    <w:unhideWhenUsed/>
    <w:qFormat/>
    <w:rsid w:val="00670566"/>
    <w:pPr>
      <w:keepNext/>
      <w:keepLines/>
      <w:spacing w:before="40"/>
      <w:outlineLvl w:val="1"/>
      <w:pPrChange w:id="0" w:author="Katherine Hayes" w:date="2024-06-28T12:20:00Z">
        <w:pPr>
          <w:keepNext/>
          <w:keepLines/>
          <w:spacing w:before="40" w:line="480" w:lineRule="auto"/>
          <w:outlineLvl w:val="1"/>
        </w:pPr>
      </w:pPrChange>
    </w:pPr>
    <w:rPr>
      <w:rFonts w:cs="Times New Roman"/>
      <w:b/>
      <w:bCs/>
      <w:color w:val="000000" w:themeColor="text1"/>
      <w:rPrChange w:id="0" w:author="Katherine Hayes" w:date="2024-06-28T12:20:00Z">
        <w:rPr>
          <w:rFonts w:eastAsia="Calibri"/>
          <w:b/>
          <w:bCs/>
          <w:color w:val="000000" w:themeColor="text1"/>
          <w:sz w:val="24"/>
          <w:szCs w:val="24"/>
          <w:lang w:val="en-US" w:eastAsia="en-US" w:bidi="ar-SA"/>
        </w:rPr>
      </w:rPrChange>
    </w:rPr>
  </w:style>
  <w:style w:type="paragraph" w:styleId="Heading3">
    <w:name w:val="heading 3"/>
    <w:basedOn w:val="Normal"/>
    <w:next w:val="Normal"/>
    <w:link w:val="Heading3Char"/>
    <w:autoRedefine/>
    <w:uiPriority w:val="9"/>
    <w:unhideWhenUsed/>
    <w:qFormat/>
    <w:rsid w:val="00384D2A"/>
    <w:pPr>
      <w:keepNext/>
      <w:keepLines/>
      <w:spacing w:before="40"/>
      <w:outlineLvl w:val="2"/>
      <w:pPrChange w:id="1" w:author="Katherine Hayes" w:date="2024-08-13T12:48:00Z">
        <w:pPr>
          <w:keepNext/>
          <w:keepLines/>
          <w:spacing w:before="40" w:line="480" w:lineRule="auto"/>
          <w:outlineLvl w:val="2"/>
        </w:pPr>
      </w:pPrChange>
    </w:pPr>
    <w:rPr>
      <w:rFonts w:eastAsiaTheme="majorEastAsia" w:cs="Times New Roman"/>
      <w:i/>
      <w:color w:val="0D0D0D" w:themeColor="text1" w:themeTint="F2"/>
      <w:rPrChange w:id="1" w:author="Katherine Hayes" w:date="2024-08-13T12:48:00Z">
        <w:rPr>
          <w:rFonts w:eastAsiaTheme="majorEastAsia"/>
          <w:i/>
          <w:color w:val="0D0D0D" w:themeColor="text1" w:themeTint="F2"/>
          <w:sz w:val="24"/>
          <w:szCs w:val="24"/>
          <w:lang w:val="en-US" w:eastAsia="en-US" w:bidi="ar-SA"/>
        </w:rPr>
      </w:rPrChange>
    </w:rPr>
  </w:style>
  <w:style w:type="paragraph" w:styleId="Heading4">
    <w:name w:val="heading 4"/>
    <w:basedOn w:val="Normal"/>
    <w:next w:val="Normal"/>
    <w:link w:val="Heading4Char"/>
    <w:uiPriority w:val="9"/>
    <w:unhideWhenUsed/>
    <w:qFormat/>
    <w:rsid w:val="005E4644"/>
    <w:pPr>
      <w:keepNext/>
      <w:keepLines/>
      <w:spacing w:before="40"/>
      <w:outlineLvl w:val="3"/>
    </w:pPr>
    <w:rPr>
      <w:rFonts w:eastAsiaTheme="majorEastAsia" w:cstheme="minorHAnsi"/>
      <w:b/>
      <w:i/>
      <w:iCs/>
      <w:color w:val="000000" w:themeColor="text1"/>
      <w:sz w:val="22"/>
    </w:rPr>
  </w:style>
  <w:style w:type="paragraph" w:styleId="Heading5">
    <w:name w:val="heading 5"/>
    <w:basedOn w:val="Normal"/>
    <w:next w:val="Normal"/>
    <w:link w:val="Heading5Char"/>
    <w:uiPriority w:val="9"/>
    <w:unhideWhenUsed/>
    <w:qFormat/>
    <w:pPr>
      <w:keepNext/>
      <w:keepLines/>
      <w:spacing w:before="220" w:after="40"/>
      <w:outlineLvl w:val="4"/>
    </w:pPr>
    <w:rPr>
      <w:b/>
      <w:sz w:val="22"/>
      <w:szCs w:val="22"/>
    </w:rPr>
  </w:style>
  <w:style w:type="paragraph" w:styleId="Heading6">
    <w:name w:val="heading 6"/>
    <w:basedOn w:val="Normal"/>
    <w:next w:val="Normal"/>
    <w:link w:val="Heading6Char"/>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pPr>
      <w:keepNext/>
      <w:keepLines/>
      <w:spacing w:before="480" w:after="120"/>
    </w:pPr>
    <w:rPr>
      <w:b/>
      <w:sz w:val="72"/>
      <w:szCs w:val="72"/>
    </w:rPr>
  </w:style>
  <w:style w:type="character" w:customStyle="1" w:styleId="Heading4Char">
    <w:name w:val="Heading 4 Char"/>
    <w:basedOn w:val="DefaultParagraphFont"/>
    <w:link w:val="Heading4"/>
    <w:uiPriority w:val="9"/>
    <w:rsid w:val="0030501C"/>
    <w:rPr>
      <w:rFonts w:ascii="Calibri" w:eastAsiaTheme="majorEastAsia" w:hAnsi="Calibri" w:cstheme="minorHAnsi"/>
      <w:b/>
      <w:i/>
      <w:iCs/>
      <w:color w:val="000000" w:themeColor="text1"/>
      <w:sz w:val="22"/>
    </w:rPr>
  </w:style>
  <w:style w:type="paragraph" w:styleId="BalloonText">
    <w:name w:val="Balloon Text"/>
    <w:basedOn w:val="Normal"/>
    <w:link w:val="BalloonTextChar"/>
    <w:uiPriority w:val="99"/>
    <w:semiHidden/>
    <w:unhideWhenUsed/>
    <w:rsid w:val="002B5397"/>
    <w:rPr>
      <w:rFonts w:cs="Times New Roman"/>
      <w:sz w:val="18"/>
      <w:szCs w:val="18"/>
    </w:rPr>
  </w:style>
  <w:style w:type="character" w:customStyle="1" w:styleId="BalloonTextChar">
    <w:name w:val="Balloon Text Char"/>
    <w:basedOn w:val="DefaultParagraphFont"/>
    <w:link w:val="BalloonText"/>
    <w:uiPriority w:val="99"/>
    <w:semiHidden/>
    <w:rsid w:val="002B5397"/>
    <w:rPr>
      <w:rFonts w:ascii="Times New Roman" w:hAnsi="Times New Roman" w:cs="Times New Roman"/>
      <w:sz w:val="18"/>
      <w:szCs w:val="18"/>
    </w:rPr>
  </w:style>
  <w:style w:type="paragraph" w:styleId="ListParagraph">
    <w:name w:val="List Paragraph"/>
    <w:basedOn w:val="Normal"/>
    <w:uiPriority w:val="34"/>
    <w:qFormat/>
    <w:rsid w:val="00281583"/>
    <w:pPr>
      <w:ind w:left="720"/>
      <w:contextualSpacing/>
    </w:pPr>
    <w:rPr>
      <w:sz w:val="22"/>
    </w:rPr>
  </w:style>
  <w:style w:type="character" w:styleId="CommentReference">
    <w:name w:val="annotation reference"/>
    <w:basedOn w:val="DefaultParagraphFont"/>
    <w:uiPriority w:val="99"/>
    <w:semiHidden/>
    <w:unhideWhenUsed/>
    <w:rsid w:val="007551D8"/>
    <w:rPr>
      <w:sz w:val="16"/>
      <w:szCs w:val="16"/>
    </w:rPr>
  </w:style>
  <w:style w:type="paragraph" w:styleId="CommentText">
    <w:name w:val="annotation text"/>
    <w:basedOn w:val="Normal"/>
    <w:link w:val="CommentTextChar"/>
    <w:uiPriority w:val="99"/>
    <w:unhideWhenUsed/>
    <w:rsid w:val="007551D8"/>
    <w:rPr>
      <w:sz w:val="20"/>
      <w:szCs w:val="20"/>
    </w:rPr>
  </w:style>
  <w:style w:type="character" w:customStyle="1" w:styleId="CommentTextChar">
    <w:name w:val="Comment Text Char"/>
    <w:basedOn w:val="DefaultParagraphFont"/>
    <w:link w:val="CommentText"/>
    <w:uiPriority w:val="99"/>
    <w:rsid w:val="007551D8"/>
    <w:rPr>
      <w:sz w:val="20"/>
      <w:szCs w:val="20"/>
    </w:rPr>
  </w:style>
  <w:style w:type="character" w:customStyle="1" w:styleId="Heading1Char">
    <w:name w:val="Heading 1 Char"/>
    <w:basedOn w:val="DefaultParagraphFont"/>
    <w:link w:val="Heading1"/>
    <w:uiPriority w:val="9"/>
    <w:rsid w:val="00B55B97"/>
    <w:rPr>
      <w:rFonts w:ascii="Times New Roman" w:hAnsi="Times New Roman"/>
      <w:b/>
      <w:szCs w:val="48"/>
    </w:rPr>
  </w:style>
  <w:style w:type="character" w:customStyle="1" w:styleId="Heading2Char">
    <w:name w:val="Heading 2 Char"/>
    <w:basedOn w:val="DefaultParagraphFont"/>
    <w:link w:val="Heading2"/>
    <w:uiPriority w:val="9"/>
    <w:rsid w:val="00670566"/>
    <w:rPr>
      <w:rFonts w:ascii="Times New Roman" w:hAnsi="Times New Roman" w:cs="Times New Roman"/>
      <w:b/>
      <w:bCs/>
      <w:color w:val="000000" w:themeColor="text1"/>
    </w:rPr>
  </w:style>
  <w:style w:type="character" w:customStyle="1" w:styleId="Heading3Char">
    <w:name w:val="Heading 3 Char"/>
    <w:basedOn w:val="DefaultParagraphFont"/>
    <w:link w:val="Heading3"/>
    <w:uiPriority w:val="9"/>
    <w:rsid w:val="00384D2A"/>
    <w:rPr>
      <w:rFonts w:ascii="Times New Roman" w:eastAsiaTheme="majorEastAsia" w:hAnsi="Times New Roman" w:cs="Times New Roman"/>
      <w:i/>
      <w:color w:val="0D0D0D" w:themeColor="text1" w:themeTint="F2"/>
    </w:rPr>
  </w:style>
  <w:style w:type="character" w:customStyle="1" w:styleId="Heading5Char">
    <w:name w:val="Heading 5 Char"/>
    <w:basedOn w:val="DefaultParagraphFont"/>
    <w:link w:val="Heading5"/>
    <w:uiPriority w:val="9"/>
    <w:rsid w:val="00F03C97"/>
    <w:rPr>
      <w:rFonts w:ascii="Calibri" w:eastAsia="Calibri" w:hAnsi="Calibri" w:cs="Calibri"/>
      <w:b/>
      <w:sz w:val="22"/>
      <w:szCs w:val="22"/>
    </w:rPr>
  </w:style>
  <w:style w:type="character" w:customStyle="1" w:styleId="Heading6Char">
    <w:name w:val="Heading 6 Char"/>
    <w:basedOn w:val="DefaultParagraphFont"/>
    <w:link w:val="Heading6"/>
    <w:uiPriority w:val="9"/>
    <w:semiHidden/>
    <w:rsid w:val="00F03C97"/>
    <w:rPr>
      <w:rFonts w:ascii="Calibri" w:eastAsia="Calibri" w:hAnsi="Calibri" w:cs="Calibri"/>
      <w:b/>
      <w:sz w:val="20"/>
      <w:szCs w:val="20"/>
    </w:rPr>
  </w:style>
  <w:style w:type="character" w:customStyle="1" w:styleId="TitleChar">
    <w:name w:val="Title Char"/>
    <w:basedOn w:val="DefaultParagraphFont"/>
    <w:link w:val="Title"/>
    <w:uiPriority w:val="10"/>
    <w:rsid w:val="00F03C97"/>
    <w:rPr>
      <w:rFonts w:ascii="Calibri" w:eastAsia="Calibri" w:hAnsi="Calibri" w:cs="Calibri"/>
      <w:b/>
      <w:sz w:val="72"/>
      <w:szCs w:val="72"/>
    </w:rPr>
  </w:style>
  <w:style w:type="character" w:styleId="SubtleReference">
    <w:name w:val="Subtle Reference"/>
    <w:basedOn w:val="DefaultParagraphFont"/>
    <w:uiPriority w:val="31"/>
    <w:qFormat/>
    <w:rsid w:val="00F03C97"/>
    <w:rPr>
      <w:smallCaps/>
      <w:color w:val="5A5A5A" w:themeColor="text1" w:themeTint="A5"/>
    </w:rPr>
  </w:style>
  <w:style w:type="table" w:styleId="TableGrid">
    <w:name w:val="Table Grid"/>
    <w:basedOn w:val="TableNormal"/>
    <w:uiPriority w:val="39"/>
    <w:rsid w:val="00F03C9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LineNumber">
    <w:name w:val="line number"/>
    <w:basedOn w:val="DefaultParagraphFont"/>
    <w:uiPriority w:val="99"/>
    <w:semiHidden/>
    <w:unhideWhenUsed/>
    <w:rsid w:val="00F03C97"/>
  </w:style>
  <w:style w:type="paragraph" w:styleId="Footer">
    <w:name w:val="footer"/>
    <w:basedOn w:val="Normal"/>
    <w:link w:val="FooterChar"/>
    <w:uiPriority w:val="99"/>
    <w:unhideWhenUsed/>
    <w:rsid w:val="000322B5"/>
    <w:pPr>
      <w:tabs>
        <w:tab w:val="center" w:pos="4680"/>
        <w:tab w:val="right" w:pos="9360"/>
      </w:tabs>
    </w:pPr>
  </w:style>
  <w:style w:type="character" w:customStyle="1" w:styleId="FooterChar">
    <w:name w:val="Footer Char"/>
    <w:basedOn w:val="DefaultParagraphFont"/>
    <w:link w:val="Footer"/>
    <w:uiPriority w:val="99"/>
    <w:rsid w:val="00F03C97"/>
    <w:rPr>
      <w:rFonts w:ascii="Calibri" w:eastAsia="Calibri" w:hAnsi="Calibri" w:cs="Calibri"/>
    </w:rPr>
  </w:style>
  <w:style w:type="character" w:styleId="PageNumber">
    <w:name w:val="page number"/>
    <w:basedOn w:val="DefaultParagraphFont"/>
    <w:uiPriority w:val="99"/>
    <w:semiHidden/>
    <w:unhideWhenUsed/>
    <w:rsid w:val="00F03C97"/>
  </w:style>
  <w:style w:type="paragraph" w:styleId="NoSpacing">
    <w:name w:val="No Spacing"/>
    <w:uiPriority w:val="1"/>
    <w:qFormat/>
    <w:rsid w:val="00481990"/>
  </w:style>
  <w:style w:type="paragraph" w:styleId="CommentSubject">
    <w:name w:val="annotation subject"/>
    <w:basedOn w:val="CommentText"/>
    <w:next w:val="CommentText"/>
    <w:link w:val="CommentSubjectChar"/>
    <w:uiPriority w:val="99"/>
    <w:semiHidden/>
    <w:unhideWhenUsed/>
    <w:rsid w:val="00481990"/>
    <w:rPr>
      <w:b/>
      <w:bCs/>
    </w:rPr>
  </w:style>
  <w:style w:type="character" w:customStyle="1" w:styleId="CommentSubjectChar">
    <w:name w:val="Comment Subject Char"/>
    <w:basedOn w:val="CommentTextChar"/>
    <w:link w:val="CommentSubject"/>
    <w:uiPriority w:val="99"/>
    <w:semiHidden/>
    <w:rsid w:val="00F03C97"/>
    <w:rPr>
      <w:rFonts w:ascii="Calibri" w:eastAsia="Calibri" w:hAnsi="Calibri" w:cs="Calibri"/>
      <w:b/>
      <w:bCs/>
      <w:sz w:val="20"/>
      <w:szCs w:val="20"/>
    </w:rPr>
  </w:style>
  <w:style w:type="paragraph" w:styleId="Subtitle">
    <w:name w:val="Subtitle"/>
    <w:basedOn w:val="Normal"/>
    <w:next w:val="Normal"/>
    <w:link w:val="SubtitleChar"/>
    <w:uiPriority w:val="11"/>
    <w:qFormat/>
    <w:pPr>
      <w:keepNext/>
      <w:keepLines/>
      <w:spacing w:before="360" w:after="80"/>
    </w:pPr>
    <w:rPr>
      <w:rFonts w:ascii="Georgia" w:eastAsia="Georgia" w:hAnsi="Georgia" w:cs="Georgia"/>
      <w:i/>
      <w:color w:val="666666"/>
      <w:sz w:val="48"/>
      <w:szCs w:val="48"/>
    </w:rPr>
  </w:style>
  <w:style w:type="character" w:customStyle="1" w:styleId="SubtitleChar">
    <w:name w:val="Subtitle Char"/>
    <w:basedOn w:val="DefaultParagraphFont"/>
    <w:link w:val="Subtitle"/>
    <w:uiPriority w:val="11"/>
    <w:rsid w:val="00F03C97"/>
    <w:rPr>
      <w:rFonts w:ascii="Georgia" w:eastAsia="Georgia" w:hAnsi="Georgia" w:cs="Georgia"/>
      <w:i/>
      <w:color w:val="666666"/>
      <w:sz w:val="48"/>
      <w:szCs w:val="48"/>
    </w:rPr>
  </w:style>
  <w:style w:type="paragraph" w:styleId="Header">
    <w:name w:val="header"/>
    <w:basedOn w:val="Normal"/>
    <w:link w:val="HeaderChar"/>
    <w:uiPriority w:val="99"/>
    <w:unhideWhenUsed/>
    <w:rsid w:val="00F03C97"/>
    <w:pPr>
      <w:tabs>
        <w:tab w:val="center" w:pos="4680"/>
        <w:tab w:val="right" w:pos="9360"/>
      </w:tabs>
    </w:pPr>
  </w:style>
  <w:style w:type="character" w:customStyle="1" w:styleId="HeaderChar">
    <w:name w:val="Header Char"/>
    <w:basedOn w:val="DefaultParagraphFont"/>
    <w:link w:val="Header"/>
    <w:uiPriority w:val="99"/>
    <w:rsid w:val="00F03C97"/>
  </w:style>
  <w:style w:type="paragraph" w:styleId="Revision">
    <w:name w:val="Revision"/>
    <w:hidden/>
    <w:uiPriority w:val="99"/>
    <w:semiHidden/>
    <w:rsid w:val="006F1FDE"/>
  </w:style>
  <w:style w:type="paragraph" w:styleId="FootnoteText">
    <w:name w:val="footnote text"/>
    <w:basedOn w:val="Normal"/>
    <w:link w:val="FootnoteTextChar"/>
    <w:uiPriority w:val="99"/>
    <w:semiHidden/>
    <w:unhideWhenUsed/>
    <w:rsid w:val="005930D8"/>
    <w:pPr>
      <w:spacing w:line="240" w:lineRule="auto"/>
    </w:pPr>
    <w:rPr>
      <w:sz w:val="20"/>
      <w:szCs w:val="20"/>
    </w:rPr>
  </w:style>
  <w:style w:type="character" w:customStyle="1" w:styleId="FootnoteTextChar">
    <w:name w:val="Footnote Text Char"/>
    <w:basedOn w:val="DefaultParagraphFont"/>
    <w:link w:val="FootnoteText"/>
    <w:uiPriority w:val="99"/>
    <w:semiHidden/>
    <w:rsid w:val="005930D8"/>
    <w:rPr>
      <w:rFonts w:ascii="Times New Roman" w:hAnsi="Times New Roman"/>
      <w:sz w:val="20"/>
      <w:szCs w:val="20"/>
    </w:rPr>
  </w:style>
  <w:style w:type="character" w:styleId="FootnoteReference">
    <w:name w:val="footnote reference"/>
    <w:basedOn w:val="DefaultParagraphFont"/>
    <w:uiPriority w:val="99"/>
    <w:semiHidden/>
    <w:unhideWhenUsed/>
    <w:rsid w:val="005930D8"/>
    <w:rPr>
      <w:vertAlign w:val="superscript"/>
    </w:rPr>
  </w:style>
  <w:style w:type="character" w:styleId="Hyperlink">
    <w:name w:val="Hyperlink"/>
    <w:basedOn w:val="DefaultParagraphFont"/>
    <w:uiPriority w:val="99"/>
    <w:unhideWhenUsed/>
    <w:rPr>
      <w:color w:val="0563C1" w:themeColor="hyperlink"/>
      <w:u w:val="single"/>
    </w:rPr>
  </w:style>
  <w:style w:type="character" w:styleId="UnresolvedMention">
    <w:name w:val="Unresolved Mention"/>
    <w:basedOn w:val="DefaultParagraphFont"/>
    <w:uiPriority w:val="99"/>
    <w:semiHidden/>
    <w:unhideWhenUsed/>
    <w:rsid w:val="00CA3881"/>
    <w:rPr>
      <w:color w:val="605E5C"/>
      <w:shd w:val="clear" w:color="auto" w:fill="E1DFDD"/>
    </w:rPr>
  </w:style>
  <w:style w:type="paragraph" w:styleId="Bibliography">
    <w:name w:val="Bibliography"/>
    <w:basedOn w:val="Normal"/>
    <w:next w:val="Normal"/>
    <w:uiPriority w:val="37"/>
    <w:unhideWhenUsed/>
    <w:rsid w:val="00891B34"/>
    <w:pPr>
      <w:spacing w:line="240" w:lineRule="auto"/>
      <w:ind w:left="720" w:hanging="720"/>
    </w:pPr>
  </w:style>
  <w:style w:type="paragraph" w:styleId="NormalWeb">
    <w:name w:val="Normal (Web)"/>
    <w:basedOn w:val="Normal"/>
    <w:uiPriority w:val="99"/>
    <w:semiHidden/>
    <w:unhideWhenUsed/>
    <w:rsid w:val="00494BB5"/>
    <w:pPr>
      <w:spacing w:before="100" w:beforeAutospacing="1" w:after="100" w:afterAutospacing="1" w:line="240" w:lineRule="auto"/>
    </w:pPr>
    <w:rPr>
      <w:rFonts w:eastAsia="Times New Roman" w:cs="Times New Roman"/>
    </w:rPr>
  </w:style>
  <w:style w:type="character" w:styleId="PlaceholderText">
    <w:name w:val="Placeholder Text"/>
    <w:basedOn w:val="DefaultParagraphFont"/>
    <w:uiPriority w:val="99"/>
    <w:semiHidden/>
    <w:rsid w:val="003C63E0"/>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3098222">
      <w:bodyDiv w:val="1"/>
      <w:marLeft w:val="0"/>
      <w:marRight w:val="0"/>
      <w:marTop w:val="0"/>
      <w:marBottom w:val="0"/>
      <w:divBdr>
        <w:top w:val="none" w:sz="0" w:space="0" w:color="auto"/>
        <w:left w:val="none" w:sz="0" w:space="0" w:color="auto"/>
        <w:bottom w:val="none" w:sz="0" w:space="0" w:color="auto"/>
        <w:right w:val="none" w:sz="0" w:space="0" w:color="auto"/>
      </w:divBdr>
    </w:div>
    <w:div w:id="689837331">
      <w:bodyDiv w:val="1"/>
      <w:marLeft w:val="0"/>
      <w:marRight w:val="0"/>
      <w:marTop w:val="0"/>
      <w:marBottom w:val="0"/>
      <w:divBdr>
        <w:top w:val="none" w:sz="0" w:space="0" w:color="auto"/>
        <w:left w:val="none" w:sz="0" w:space="0" w:color="auto"/>
        <w:bottom w:val="none" w:sz="0" w:space="0" w:color="auto"/>
        <w:right w:val="none" w:sz="0" w:space="0" w:color="auto"/>
      </w:divBdr>
    </w:div>
    <w:div w:id="741222182">
      <w:bodyDiv w:val="1"/>
      <w:marLeft w:val="0"/>
      <w:marRight w:val="0"/>
      <w:marTop w:val="0"/>
      <w:marBottom w:val="0"/>
      <w:divBdr>
        <w:top w:val="none" w:sz="0" w:space="0" w:color="auto"/>
        <w:left w:val="none" w:sz="0" w:space="0" w:color="auto"/>
        <w:bottom w:val="none" w:sz="0" w:space="0" w:color="auto"/>
        <w:right w:val="none" w:sz="0" w:space="0" w:color="auto"/>
      </w:divBdr>
      <w:divsChild>
        <w:div w:id="1636327327">
          <w:marLeft w:val="0"/>
          <w:marRight w:val="0"/>
          <w:marTop w:val="0"/>
          <w:marBottom w:val="0"/>
          <w:divBdr>
            <w:top w:val="none" w:sz="0" w:space="0" w:color="auto"/>
            <w:left w:val="none" w:sz="0" w:space="0" w:color="auto"/>
            <w:bottom w:val="none" w:sz="0" w:space="0" w:color="auto"/>
            <w:right w:val="none" w:sz="0" w:space="0" w:color="auto"/>
          </w:divBdr>
        </w:div>
      </w:divsChild>
    </w:div>
    <w:div w:id="1052970469">
      <w:bodyDiv w:val="1"/>
      <w:marLeft w:val="0"/>
      <w:marRight w:val="0"/>
      <w:marTop w:val="0"/>
      <w:marBottom w:val="0"/>
      <w:divBdr>
        <w:top w:val="none" w:sz="0" w:space="0" w:color="auto"/>
        <w:left w:val="none" w:sz="0" w:space="0" w:color="auto"/>
        <w:bottom w:val="none" w:sz="0" w:space="0" w:color="auto"/>
        <w:right w:val="none" w:sz="0" w:space="0" w:color="auto"/>
      </w:divBdr>
      <w:divsChild>
        <w:div w:id="807012186">
          <w:marLeft w:val="0"/>
          <w:marRight w:val="0"/>
          <w:marTop w:val="0"/>
          <w:marBottom w:val="0"/>
          <w:divBdr>
            <w:top w:val="none" w:sz="0" w:space="0" w:color="auto"/>
            <w:left w:val="none" w:sz="0" w:space="0" w:color="auto"/>
            <w:bottom w:val="none" w:sz="0" w:space="0" w:color="auto"/>
            <w:right w:val="none" w:sz="0" w:space="0" w:color="auto"/>
          </w:divBdr>
        </w:div>
      </w:divsChild>
    </w:div>
    <w:div w:id="1073696353">
      <w:bodyDiv w:val="1"/>
      <w:marLeft w:val="0"/>
      <w:marRight w:val="0"/>
      <w:marTop w:val="0"/>
      <w:marBottom w:val="0"/>
      <w:divBdr>
        <w:top w:val="none" w:sz="0" w:space="0" w:color="auto"/>
        <w:left w:val="none" w:sz="0" w:space="0" w:color="auto"/>
        <w:bottom w:val="none" w:sz="0" w:space="0" w:color="auto"/>
        <w:right w:val="none" w:sz="0" w:space="0" w:color="auto"/>
      </w:divBdr>
    </w:div>
    <w:div w:id="1177579712">
      <w:bodyDiv w:val="1"/>
      <w:marLeft w:val="0"/>
      <w:marRight w:val="0"/>
      <w:marTop w:val="0"/>
      <w:marBottom w:val="0"/>
      <w:divBdr>
        <w:top w:val="none" w:sz="0" w:space="0" w:color="auto"/>
        <w:left w:val="none" w:sz="0" w:space="0" w:color="auto"/>
        <w:bottom w:val="none" w:sz="0" w:space="0" w:color="auto"/>
        <w:right w:val="none" w:sz="0" w:space="0" w:color="auto"/>
      </w:divBdr>
    </w:div>
    <w:div w:id="1324775663">
      <w:bodyDiv w:val="1"/>
      <w:marLeft w:val="0"/>
      <w:marRight w:val="0"/>
      <w:marTop w:val="0"/>
      <w:marBottom w:val="0"/>
      <w:divBdr>
        <w:top w:val="none" w:sz="0" w:space="0" w:color="auto"/>
        <w:left w:val="none" w:sz="0" w:space="0" w:color="auto"/>
        <w:bottom w:val="none" w:sz="0" w:space="0" w:color="auto"/>
        <w:right w:val="none" w:sz="0" w:space="0" w:color="auto"/>
      </w:divBdr>
      <w:divsChild>
        <w:div w:id="1602571038">
          <w:marLeft w:val="0"/>
          <w:marRight w:val="0"/>
          <w:marTop w:val="0"/>
          <w:marBottom w:val="0"/>
          <w:divBdr>
            <w:top w:val="none" w:sz="0" w:space="0" w:color="auto"/>
            <w:left w:val="none" w:sz="0" w:space="0" w:color="auto"/>
            <w:bottom w:val="none" w:sz="0" w:space="0" w:color="auto"/>
            <w:right w:val="none" w:sz="0" w:space="0" w:color="auto"/>
          </w:divBdr>
        </w:div>
      </w:divsChild>
    </w:div>
    <w:div w:id="1364792316">
      <w:bodyDiv w:val="1"/>
      <w:marLeft w:val="0"/>
      <w:marRight w:val="0"/>
      <w:marTop w:val="0"/>
      <w:marBottom w:val="0"/>
      <w:divBdr>
        <w:top w:val="none" w:sz="0" w:space="0" w:color="auto"/>
        <w:left w:val="none" w:sz="0" w:space="0" w:color="auto"/>
        <w:bottom w:val="none" w:sz="0" w:space="0" w:color="auto"/>
        <w:right w:val="none" w:sz="0" w:space="0" w:color="auto"/>
      </w:divBdr>
    </w:div>
    <w:div w:id="1390373283">
      <w:bodyDiv w:val="1"/>
      <w:marLeft w:val="0"/>
      <w:marRight w:val="0"/>
      <w:marTop w:val="0"/>
      <w:marBottom w:val="0"/>
      <w:divBdr>
        <w:top w:val="none" w:sz="0" w:space="0" w:color="auto"/>
        <w:left w:val="none" w:sz="0" w:space="0" w:color="auto"/>
        <w:bottom w:val="none" w:sz="0" w:space="0" w:color="auto"/>
        <w:right w:val="none" w:sz="0" w:space="0" w:color="auto"/>
      </w:divBdr>
    </w:div>
    <w:div w:id="185567969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hyperlink" Target="mailto:hayesk@caryinstitute.org" TargetMode="External"/><Relationship Id="rId13" Type="http://schemas.microsoft.com/office/2016/09/relationships/commentsIds" Target="commentsIds.xml"/><Relationship Id="rId18" Type="http://schemas.openxmlformats.org/officeDocument/2006/relationships/image" Target="media/image6.png"/><Relationship Id="rId26" Type="http://schemas.openxmlformats.org/officeDocument/2006/relationships/header" Target="header1.xml"/><Relationship Id="rId3" Type="http://schemas.openxmlformats.org/officeDocument/2006/relationships/styles" Target="styles.xml"/><Relationship Id="rId21" Type="http://schemas.openxmlformats.org/officeDocument/2006/relationships/image" Target="media/image9.png"/><Relationship Id="rId7" Type="http://schemas.openxmlformats.org/officeDocument/2006/relationships/endnotes" Target="endnotes.xml"/><Relationship Id="rId12" Type="http://schemas.microsoft.com/office/2011/relationships/commentsExtended" Target="commentsExtended.xml"/><Relationship Id="rId17" Type="http://schemas.openxmlformats.org/officeDocument/2006/relationships/image" Target="media/image5.png"/><Relationship Id="rId25" Type="http://schemas.openxmlformats.org/officeDocument/2006/relationships/image" Target="media/image13.png"/><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comments" Target="comments.xml"/><Relationship Id="rId24" Type="http://schemas.openxmlformats.org/officeDocument/2006/relationships/image" Target="media/image12.png"/><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footer" Target="footer2.xml"/><Relationship Id="rId10" Type="http://schemas.openxmlformats.org/officeDocument/2006/relationships/image" Target="media/image2.png"/><Relationship Id="rId19" Type="http://schemas.openxmlformats.org/officeDocument/2006/relationships/image" Target="media/image7.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4" Type="http://schemas.microsoft.com/office/2018/08/relationships/commentsExtensible" Target="commentsExtensible.xml"/><Relationship Id="rId22" Type="http://schemas.openxmlformats.org/officeDocument/2006/relationships/image" Target="media/image10.png"/><Relationship Id="rId27" Type="http://schemas.openxmlformats.org/officeDocument/2006/relationships/footer" Target="footer1.xml"/><Relationship Id="rId30"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78C2BEEB-CE9E-8642-A79B-5EB81368FBBC}">
  <we:reference id="wa200001361" version="2.2.1.0" store="en-US" storeType="OMEX"/>
  <we:alternateReferences>
    <we:reference id="wa200001361" version="2.2.1.0" store="WA200001361" storeType="OMEX"/>
  </we:alternateReferences>
  <we:properties>
    <we:property name="paperpal-document-id" value="&quot;db8b3301-b709-4e86-bd89-997a2772058b&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yJPF0o9pOnAN21+qYBOwpz6ebZQ==">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</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227</TotalTime>
  <Pages>28</Pages>
  <Words>36103</Words>
  <Characters>205790</Characters>
  <Application>Microsoft Office Word</Application>
  <DocSecurity>0</DocSecurity>
  <Lines>1714</Lines>
  <Paragraphs>482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241411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Hayes, Katherine</dc:creator>
  <cp:keywords/>
  <dc:description/>
  <cp:lastModifiedBy>Katherine Hayes</cp:lastModifiedBy>
  <cp:revision>18</cp:revision>
  <cp:lastPrinted>2023-08-15T21:21:00Z</cp:lastPrinted>
  <dcterms:created xsi:type="dcterms:W3CDTF">2024-06-26T20:49:00Z</dcterms:created>
  <dcterms:modified xsi:type="dcterms:W3CDTF">2024-08-13T18:09:00Z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8463200580f8a334ebe3686a51dbefd42aad52c28a119d3ebd04a2cb659180c4</vt:lpwstr>
  </property>
  <property fmtid="{D5CDD505-2E9C-101B-9397-08002B2CF9AE}" pid="3" name="ZOTERO_PREF_1">
    <vt:lpwstr>&lt;data data-version="3" zotero-version="7.0.1-beta.1+d879c507a"&gt;&lt;session id="Z5oEji8H"/&gt;&lt;style id="http://www.zotero.org/styles/agricultural-and-forest-meteorology" hasBibliography="1" bibliographyStyleHasBeenSet="1"/&gt;&lt;prefs&gt;&lt;pref name="fieldType" value="F</vt:lpwstr>
  </property>
  <property fmtid="{D5CDD505-2E9C-101B-9397-08002B2CF9AE}" pid="4" name="ZOTERO_PREF_2">
    <vt:lpwstr>ield"/&gt;&lt;pref name="automaticJournalAbbreviations" value="true"/&gt;&lt;/prefs&gt;&lt;/data&gt;</vt:lpwstr>
  </property>
</Properties>
</file>